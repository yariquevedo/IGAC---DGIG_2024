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59D1" w14:textId="77777777" w:rsidR="00F700DD" w:rsidRDefault="00B474C7">
      <w:r>
        <w:rPr>
          <w:noProof/>
          <w:lang w:val="es-ES" w:eastAsia="es-ES"/>
        </w:rPr>
        <w:drawing>
          <wp:anchor distT="0" distB="0" distL="114300" distR="114300" simplePos="0" relativeHeight="251658240" behindDoc="1" locked="1" layoutInCell="1" allowOverlap="1" wp14:anchorId="76C7B39B" wp14:editId="76B7EBE3">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30F16232" w14:textId="77777777" w:rsidR="00C931B9" w:rsidRDefault="00BE3CC0">
      <w:pPr>
        <w:rPr>
          <w:rFonts w:ascii="Montserrat" w:hAnsi="Montserrat"/>
          <w:b/>
          <w:bCs/>
          <w:color w:val="FFFFFF" w:themeColor="background1"/>
          <w:sz w:val="52"/>
          <w:szCs w:val="68"/>
        </w:rPr>
      </w:pPr>
      <w:r>
        <w:rPr>
          <w:rFonts w:ascii="Montserrat" w:hAnsi="Montserrat"/>
          <w:b/>
          <w:bCs/>
          <w:color w:val="FFFFFF" w:themeColor="background1"/>
          <w:sz w:val="52"/>
          <w:szCs w:val="68"/>
        </w:rPr>
        <w:t xml:space="preserve">Identificación de Códigos </w:t>
      </w:r>
    </w:p>
    <w:p w14:paraId="10C411DF" w14:textId="7E73863A" w:rsidR="00D26465" w:rsidRDefault="00C471B4">
      <w:pPr>
        <w:rPr>
          <w:rFonts w:ascii="Montserrat" w:hAnsi="Montserrat"/>
          <w:b/>
          <w:bCs/>
          <w:color w:val="FFFFFF" w:themeColor="background1"/>
          <w:sz w:val="52"/>
          <w:szCs w:val="68"/>
        </w:rPr>
      </w:pPr>
      <w:r>
        <w:rPr>
          <w:rFonts w:ascii="Montserrat" w:hAnsi="Montserrat"/>
          <w:b/>
          <w:bCs/>
          <w:color w:val="FFFFFF" w:themeColor="background1"/>
          <w:sz w:val="52"/>
          <w:szCs w:val="68"/>
        </w:rPr>
        <w:t>Inválid</w:t>
      </w:r>
      <w:r w:rsidR="00673248">
        <w:rPr>
          <w:rFonts w:ascii="Montserrat" w:hAnsi="Montserrat"/>
          <w:b/>
          <w:bCs/>
          <w:color w:val="FFFFFF" w:themeColor="background1"/>
          <w:sz w:val="52"/>
          <w:szCs w:val="68"/>
        </w:rPr>
        <w:t xml:space="preserve">os </w:t>
      </w:r>
      <w:r w:rsidR="00BE3CC0">
        <w:rPr>
          <w:rFonts w:ascii="Montserrat" w:hAnsi="Montserrat"/>
          <w:b/>
          <w:bCs/>
          <w:color w:val="FFFFFF" w:themeColor="background1"/>
          <w:sz w:val="52"/>
          <w:szCs w:val="68"/>
        </w:rPr>
        <w:t>(Nombres Geográficos)</w:t>
      </w:r>
    </w:p>
    <w:p w14:paraId="17FC4511" w14:textId="77777777" w:rsidR="00BE3CC0" w:rsidRDefault="00BE3CC0">
      <w:pPr>
        <w:rPr>
          <w:rFonts w:ascii="Montserrat" w:hAnsi="Montserrat"/>
          <w:b/>
          <w:bCs/>
          <w:color w:val="FFFFFF" w:themeColor="background1"/>
          <w:sz w:val="52"/>
          <w:szCs w:val="68"/>
        </w:rPr>
      </w:pPr>
    </w:p>
    <w:p w14:paraId="441AF0AC" w14:textId="77777777" w:rsidR="00BE3CC0" w:rsidRPr="00B66C4B" w:rsidRDefault="00BE3CC0">
      <w:pPr>
        <w:rPr>
          <w:rFonts w:ascii="Montserrat" w:hAnsi="Montserrat"/>
          <w:b/>
          <w:bCs/>
          <w:color w:val="FFFFFF" w:themeColor="background1"/>
          <w:sz w:val="52"/>
          <w:szCs w:val="68"/>
        </w:rPr>
      </w:pPr>
    </w:p>
    <w:p w14:paraId="7DAAE11D" w14:textId="65293B51"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-XX-XX</w:t>
      </w:r>
    </w:p>
    <w:p w14:paraId="1F8B004F" w14:textId="74093BEA"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BE3CC0">
        <w:rPr>
          <w:rFonts w:ascii="Montserrat" w:hAnsi="Montserrat"/>
          <w:b/>
          <w:bCs/>
          <w:color w:val="FFFFFF" w:themeColor="background1"/>
        </w:rPr>
        <w:t>1.0</w:t>
      </w:r>
    </w:p>
    <w:p w14:paraId="3297AA65" w14:textId="61E79C08"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E25F05">
        <w:rPr>
          <w:rFonts w:ascii="Montserrat" w:hAnsi="Montserrat"/>
          <w:b/>
          <w:bCs/>
          <w:color w:val="FFFFFF" w:themeColor="background1"/>
        </w:rPr>
        <w:t>1</w:t>
      </w:r>
      <w:r w:rsidR="00963BEC">
        <w:rPr>
          <w:rFonts w:ascii="Montserrat" w:hAnsi="Montserrat"/>
          <w:b/>
          <w:bCs/>
          <w:color w:val="FFFFFF" w:themeColor="background1"/>
        </w:rPr>
        <w:t>9</w:t>
      </w:r>
      <w:r w:rsidR="00E605A1">
        <w:rPr>
          <w:rFonts w:ascii="Montserrat" w:hAnsi="Montserrat"/>
          <w:b/>
          <w:bCs/>
          <w:color w:val="FFFFFF" w:themeColor="background1"/>
        </w:rPr>
        <w:t>/</w:t>
      </w:r>
      <w:r w:rsidR="00E25F05">
        <w:rPr>
          <w:rFonts w:ascii="Montserrat" w:hAnsi="Montserrat"/>
          <w:b/>
          <w:bCs/>
          <w:color w:val="FFFFFF" w:themeColor="background1"/>
        </w:rPr>
        <w:t>02</w:t>
      </w:r>
      <w:r w:rsidRPr="00F700DD">
        <w:rPr>
          <w:rFonts w:ascii="Montserrat" w:hAnsi="Montserrat"/>
          <w:b/>
          <w:bCs/>
          <w:color w:val="FFFFFF" w:themeColor="background1"/>
        </w:rPr>
        <w:t>/</w:t>
      </w:r>
      <w:r w:rsidR="00E605A1">
        <w:rPr>
          <w:rFonts w:ascii="Montserrat" w:hAnsi="Montserrat"/>
          <w:b/>
          <w:bCs/>
          <w:color w:val="FFFFFF" w:themeColor="background1"/>
        </w:rPr>
        <w:t>202</w:t>
      </w:r>
      <w:r w:rsidR="00E25F05">
        <w:rPr>
          <w:rFonts w:ascii="Montserrat" w:hAnsi="Montserrat"/>
          <w:b/>
          <w:bCs/>
          <w:color w:val="FFFFFF" w:themeColor="background1"/>
        </w:rPr>
        <w:t>4</w:t>
      </w:r>
    </w:p>
    <w:p w14:paraId="5C231347" w14:textId="77777777" w:rsidR="00D26465" w:rsidRPr="00F700DD" w:rsidRDefault="00D26465">
      <w:pPr>
        <w:rPr>
          <w:rFonts w:ascii="Montserrat" w:hAnsi="Montserrat"/>
          <w:b/>
          <w:bCs/>
          <w:color w:val="FFFFFF" w:themeColor="background1"/>
        </w:rPr>
      </w:pPr>
    </w:p>
    <w:p w14:paraId="1B5989A9" w14:textId="77777777" w:rsidR="003D7B3A" w:rsidRPr="003D7B3A" w:rsidRDefault="003D7B3A" w:rsidP="003D7B3A">
      <w:pPr>
        <w:numPr>
          <w:ilvl w:val="0"/>
          <w:numId w:val="20"/>
        </w:numPr>
        <w:ind w:left="360" w:firstLine="0"/>
        <w:textAlignment w:val="baseline"/>
        <w:rPr>
          <w:rFonts w:ascii="Century Gothic" w:eastAsia="Times New Roman" w:hAnsi="Century Gothic" w:cs="Segoe UI"/>
          <w:b/>
          <w:bCs/>
          <w:color w:val="2F5496"/>
          <w:sz w:val="20"/>
          <w:szCs w:val="20"/>
          <w:lang w:eastAsia="es-CO"/>
        </w:rPr>
      </w:pPr>
      <w:r w:rsidRPr="003D7B3A">
        <w:rPr>
          <w:rFonts w:ascii="Century Gothic" w:eastAsia="Times New Roman" w:hAnsi="Century Gothic" w:cs="Segoe UI"/>
          <w:b/>
          <w:bCs/>
          <w:color w:val="2F5496"/>
          <w:sz w:val="20"/>
          <w:szCs w:val="20"/>
          <w:lang w:val="es-ES" w:eastAsia="es-CO"/>
        </w:rPr>
        <w:t>OBJETIVO</w:t>
      </w:r>
      <w:r w:rsidRPr="003D7B3A">
        <w:rPr>
          <w:rFonts w:ascii="Century Gothic" w:eastAsia="Times New Roman" w:hAnsi="Century Gothic" w:cs="Segoe UI"/>
          <w:b/>
          <w:bCs/>
          <w:color w:val="2F5496"/>
          <w:sz w:val="20"/>
          <w:szCs w:val="20"/>
          <w:lang w:eastAsia="es-CO"/>
        </w:rPr>
        <w:t> </w:t>
      </w:r>
    </w:p>
    <w:p w14:paraId="78988A41" w14:textId="00DF095F" w:rsidR="003D7B3A" w:rsidRPr="00BE3CC0" w:rsidRDefault="003D7B3A" w:rsidP="00BE3CC0">
      <w:pPr>
        <w:textAlignment w:val="baseline"/>
        <w:rPr>
          <w:rFonts w:ascii="Century Gothic" w:eastAsia="Times New Roman" w:hAnsi="Century Gothic" w:cs="Segoe UI"/>
          <w:b/>
          <w:bCs/>
          <w:color w:val="2F5496"/>
          <w:sz w:val="20"/>
          <w:szCs w:val="20"/>
          <w:lang w:eastAsia="es-CO"/>
        </w:rPr>
      </w:pPr>
    </w:p>
    <w:p w14:paraId="5502CE7E" w14:textId="0483078D" w:rsidR="003D7B3A" w:rsidRPr="003D7B3A" w:rsidRDefault="003D7B3A" w:rsidP="003D7B3A">
      <w:pPr>
        <w:jc w:val="both"/>
        <w:textAlignment w:val="baseline"/>
        <w:rPr>
          <w:rFonts w:ascii="Segoe UI" w:eastAsia="Times New Roman" w:hAnsi="Segoe UI" w:cs="Segoe UI"/>
          <w:sz w:val="18"/>
          <w:szCs w:val="18"/>
          <w:lang w:eastAsia="es-CO"/>
        </w:rPr>
      </w:pPr>
      <w:r w:rsidRPr="003D7B3A">
        <w:rPr>
          <w:rFonts w:ascii="Century Gothic" w:eastAsia="Times New Roman" w:hAnsi="Century Gothic" w:cs="Segoe UI"/>
          <w:sz w:val="20"/>
          <w:szCs w:val="20"/>
          <w:lang w:val="es-ES" w:eastAsia="es-CO"/>
        </w:rPr>
        <w:t xml:space="preserve">Proporcionar una herramienta ejecutable en ArcGIS Pro, que permita </w:t>
      </w:r>
      <w:r w:rsidR="00BE3CC0">
        <w:rPr>
          <w:rFonts w:ascii="Century Gothic" w:eastAsia="Times New Roman" w:hAnsi="Century Gothic" w:cs="Segoe UI"/>
          <w:sz w:val="20"/>
          <w:szCs w:val="20"/>
          <w:lang w:val="es-ES" w:eastAsia="es-CO"/>
        </w:rPr>
        <w:t xml:space="preserve">identificar los </w:t>
      </w:r>
      <w:proofErr w:type="spellStart"/>
      <w:r w:rsidR="619FFD1B" w:rsidRPr="6774C553">
        <w:rPr>
          <w:rFonts w:ascii="Century Gothic" w:eastAsia="Times New Roman" w:hAnsi="Century Gothic" w:cs="Segoe UI"/>
          <w:sz w:val="20"/>
          <w:szCs w:val="20"/>
          <w:lang w:val="es-ES" w:eastAsia="es-CO"/>
        </w:rPr>
        <w:t>O</w:t>
      </w:r>
      <w:r w:rsidR="00BE3CC0" w:rsidRPr="6774C553">
        <w:rPr>
          <w:rFonts w:ascii="Century Gothic" w:eastAsia="Times New Roman" w:hAnsi="Century Gothic" w:cs="Segoe UI"/>
          <w:sz w:val="20"/>
          <w:szCs w:val="20"/>
          <w:lang w:val="es-ES" w:eastAsia="es-CO"/>
        </w:rPr>
        <w:t>bjectID</w:t>
      </w:r>
      <w:proofErr w:type="spellEnd"/>
      <w:r w:rsidR="00BE3CC0">
        <w:rPr>
          <w:rFonts w:ascii="Century Gothic" w:eastAsia="Times New Roman" w:hAnsi="Century Gothic" w:cs="Segoe UI"/>
          <w:sz w:val="20"/>
          <w:szCs w:val="20"/>
          <w:lang w:val="es-ES" w:eastAsia="es-CO"/>
        </w:rPr>
        <w:t xml:space="preserve"> </w:t>
      </w:r>
      <w:r w:rsidR="008145F7">
        <w:rPr>
          <w:rFonts w:ascii="Century Gothic" w:eastAsia="Times New Roman" w:hAnsi="Century Gothic" w:cs="Segoe UI"/>
          <w:sz w:val="20"/>
          <w:szCs w:val="20"/>
          <w:lang w:val="es-ES" w:eastAsia="es-CO"/>
        </w:rPr>
        <w:t xml:space="preserve">y la cantidad </w:t>
      </w:r>
      <w:r w:rsidR="00BE3CC0">
        <w:rPr>
          <w:rFonts w:ascii="Century Gothic" w:eastAsia="Times New Roman" w:hAnsi="Century Gothic" w:cs="Segoe UI"/>
          <w:sz w:val="20"/>
          <w:szCs w:val="20"/>
          <w:lang w:val="es-ES" w:eastAsia="es-CO"/>
        </w:rPr>
        <w:t xml:space="preserve">de los elementos geográficos que no se encuentran codificados </w:t>
      </w:r>
      <w:r w:rsidR="00005FBE">
        <w:rPr>
          <w:rFonts w:ascii="Century Gothic" w:eastAsia="Times New Roman" w:hAnsi="Century Gothic" w:cs="Segoe UI"/>
          <w:sz w:val="20"/>
          <w:szCs w:val="20"/>
          <w:lang w:val="es-ES" w:eastAsia="es-CO"/>
        </w:rPr>
        <w:t>debido a</w:t>
      </w:r>
      <w:r w:rsidR="00BE3CC0">
        <w:rPr>
          <w:rFonts w:ascii="Century Gothic" w:eastAsia="Times New Roman" w:hAnsi="Century Gothic" w:cs="Segoe UI"/>
          <w:sz w:val="20"/>
          <w:szCs w:val="20"/>
          <w:lang w:val="es-ES" w:eastAsia="es-CO"/>
        </w:rPr>
        <w:t xml:space="preserve"> que </w:t>
      </w:r>
      <w:r w:rsidR="00952A3D">
        <w:rPr>
          <w:rFonts w:ascii="Century Gothic" w:eastAsia="Times New Roman" w:hAnsi="Century Gothic" w:cs="Segoe UI"/>
          <w:sz w:val="20"/>
          <w:szCs w:val="20"/>
          <w:lang w:val="es-ES" w:eastAsia="es-CO"/>
        </w:rPr>
        <w:t xml:space="preserve">presentan valores </w:t>
      </w:r>
      <w:r w:rsidR="00C11BA1">
        <w:rPr>
          <w:rFonts w:ascii="Century Gothic" w:eastAsia="Times New Roman" w:hAnsi="Century Gothic" w:cs="Segoe UI"/>
          <w:sz w:val="20"/>
          <w:szCs w:val="20"/>
          <w:lang w:val="es-ES" w:eastAsia="es-CO"/>
        </w:rPr>
        <w:t xml:space="preserve">nulos </w:t>
      </w:r>
      <w:r w:rsidR="00052CE7">
        <w:rPr>
          <w:rFonts w:ascii="Century Gothic" w:eastAsia="Times New Roman" w:hAnsi="Century Gothic" w:cs="Segoe UI"/>
          <w:sz w:val="20"/>
          <w:szCs w:val="20"/>
          <w:lang w:val="es-ES" w:eastAsia="es-CO"/>
        </w:rPr>
        <w:t>o vacíos en los campos de nombre del elemento geográfico, código, categoría</w:t>
      </w:r>
      <w:r w:rsidR="0065189E">
        <w:rPr>
          <w:rFonts w:ascii="Century Gothic" w:eastAsia="Times New Roman" w:hAnsi="Century Gothic" w:cs="Segoe UI"/>
          <w:sz w:val="20"/>
          <w:szCs w:val="20"/>
          <w:lang w:val="es-ES" w:eastAsia="es-CO"/>
        </w:rPr>
        <w:t xml:space="preserve"> y</w:t>
      </w:r>
      <w:r w:rsidR="00052CE7">
        <w:rPr>
          <w:rFonts w:ascii="Century Gothic" w:eastAsia="Times New Roman" w:hAnsi="Century Gothic" w:cs="Segoe UI"/>
          <w:sz w:val="20"/>
          <w:szCs w:val="20"/>
          <w:lang w:val="es-ES" w:eastAsia="es-CO"/>
        </w:rPr>
        <w:t xml:space="preserve"> subcategoría</w:t>
      </w:r>
      <w:r w:rsidR="00BE3CC0">
        <w:rPr>
          <w:rFonts w:ascii="Century Gothic" w:eastAsia="Times New Roman" w:hAnsi="Century Gothic" w:cs="Segoe UI"/>
          <w:sz w:val="20"/>
          <w:szCs w:val="20"/>
          <w:lang w:val="es-ES" w:eastAsia="es-CO"/>
        </w:rPr>
        <w:t>.</w:t>
      </w:r>
      <w:r w:rsidR="0065189E">
        <w:rPr>
          <w:rFonts w:ascii="Century Gothic" w:eastAsia="Times New Roman" w:hAnsi="Century Gothic" w:cs="Segoe UI"/>
          <w:sz w:val="20"/>
          <w:szCs w:val="20"/>
          <w:lang w:val="es-ES" w:eastAsia="es-CO"/>
        </w:rPr>
        <w:t xml:space="preserve"> </w:t>
      </w:r>
      <w:r w:rsidR="0D4A6BE9" w:rsidRPr="6774C553">
        <w:rPr>
          <w:rFonts w:ascii="Century Gothic" w:eastAsia="Times New Roman" w:hAnsi="Century Gothic" w:cs="Segoe UI"/>
          <w:sz w:val="20"/>
          <w:szCs w:val="20"/>
          <w:lang w:val="es-ES" w:eastAsia="es-CO"/>
        </w:rPr>
        <w:t>Además,</w:t>
      </w:r>
      <w:r w:rsidR="0065189E">
        <w:rPr>
          <w:rFonts w:ascii="Century Gothic" w:eastAsia="Times New Roman" w:hAnsi="Century Gothic" w:cs="Segoe UI"/>
          <w:sz w:val="20"/>
          <w:szCs w:val="20"/>
          <w:lang w:val="es-ES" w:eastAsia="es-CO"/>
        </w:rPr>
        <w:t xml:space="preserve"> identifica l</w:t>
      </w:r>
      <w:r w:rsidR="00B4069C">
        <w:rPr>
          <w:rFonts w:ascii="Century Gothic" w:eastAsia="Times New Roman" w:hAnsi="Century Gothic" w:cs="Segoe UI"/>
          <w:sz w:val="20"/>
          <w:szCs w:val="20"/>
          <w:lang w:val="es-ES" w:eastAsia="es-CO"/>
        </w:rPr>
        <w:t xml:space="preserve">os códigos </w:t>
      </w:r>
      <w:r w:rsidR="00EB07AC">
        <w:rPr>
          <w:rFonts w:ascii="Century Gothic" w:eastAsia="Times New Roman" w:hAnsi="Century Gothic" w:cs="Segoe UI"/>
          <w:sz w:val="20"/>
          <w:szCs w:val="20"/>
          <w:lang w:val="es-ES" w:eastAsia="es-CO"/>
        </w:rPr>
        <w:t xml:space="preserve">que se </w:t>
      </w:r>
      <w:r w:rsidR="0D4A6BE9" w:rsidRPr="6774C553">
        <w:rPr>
          <w:rFonts w:ascii="Century Gothic" w:eastAsia="Times New Roman" w:hAnsi="Century Gothic" w:cs="Segoe UI"/>
          <w:sz w:val="20"/>
          <w:szCs w:val="20"/>
          <w:lang w:val="es-ES" w:eastAsia="es-CO"/>
        </w:rPr>
        <w:t>repiten</w:t>
      </w:r>
      <w:r w:rsidR="00EB07AC">
        <w:rPr>
          <w:rFonts w:ascii="Century Gothic" w:eastAsia="Times New Roman" w:hAnsi="Century Gothic" w:cs="Segoe UI"/>
          <w:sz w:val="20"/>
          <w:szCs w:val="20"/>
          <w:lang w:val="es-ES" w:eastAsia="es-CO"/>
        </w:rPr>
        <w:t xml:space="preserve"> con nombres geográficos distintos.</w:t>
      </w:r>
      <w:r w:rsidRPr="003D7B3A">
        <w:rPr>
          <w:rFonts w:ascii="Century Gothic" w:eastAsia="Times New Roman" w:hAnsi="Century Gothic" w:cs="Segoe UI"/>
          <w:sz w:val="20"/>
          <w:szCs w:val="20"/>
          <w:lang w:val="es-ES" w:eastAsia="es-CO"/>
        </w:rPr>
        <w:t xml:space="preserve"> Entregando como resultado un archivo </w:t>
      </w:r>
      <w:r w:rsidR="00580400">
        <w:rPr>
          <w:rFonts w:ascii="Century Gothic" w:eastAsia="Times New Roman" w:hAnsi="Century Gothic" w:cs="Segoe UI"/>
          <w:sz w:val="20"/>
          <w:szCs w:val="20"/>
          <w:lang w:val="es-ES" w:eastAsia="es-CO"/>
        </w:rPr>
        <w:t>tipo texto (.</w:t>
      </w:r>
      <w:proofErr w:type="spellStart"/>
      <w:r w:rsidR="00580400">
        <w:rPr>
          <w:rFonts w:ascii="Century Gothic" w:eastAsia="Times New Roman" w:hAnsi="Century Gothic" w:cs="Segoe UI"/>
          <w:sz w:val="20"/>
          <w:szCs w:val="20"/>
          <w:lang w:val="es-ES" w:eastAsia="es-CO"/>
        </w:rPr>
        <w:t>txt</w:t>
      </w:r>
      <w:proofErr w:type="spellEnd"/>
      <w:r w:rsidR="00580400">
        <w:rPr>
          <w:rFonts w:ascii="Century Gothic" w:eastAsia="Times New Roman" w:hAnsi="Century Gothic" w:cs="Segoe UI"/>
          <w:sz w:val="20"/>
          <w:szCs w:val="20"/>
          <w:lang w:val="es-ES" w:eastAsia="es-CO"/>
        </w:rPr>
        <w:t>)</w:t>
      </w:r>
      <w:r w:rsidR="00BE3CC0">
        <w:rPr>
          <w:rFonts w:ascii="Century Gothic" w:eastAsia="Times New Roman" w:hAnsi="Century Gothic" w:cs="Segoe UI"/>
          <w:sz w:val="20"/>
          <w:szCs w:val="20"/>
          <w:lang w:val="es-ES" w:eastAsia="es-CO"/>
        </w:rPr>
        <w:t xml:space="preserve"> </w:t>
      </w:r>
      <w:r w:rsidRPr="003D7B3A">
        <w:rPr>
          <w:rFonts w:ascii="Century Gothic" w:eastAsia="Times New Roman" w:hAnsi="Century Gothic" w:cs="Segoe UI"/>
          <w:sz w:val="20"/>
          <w:szCs w:val="20"/>
          <w:lang w:val="es-ES" w:eastAsia="es-CO"/>
        </w:rPr>
        <w:t>en donde se especifica</w:t>
      </w:r>
      <w:r w:rsidR="00BE3CC0">
        <w:rPr>
          <w:rFonts w:ascii="Century Gothic" w:eastAsia="Times New Roman" w:hAnsi="Century Gothic" w:cs="Segoe UI"/>
          <w:sz w:val="20"/>
          <w:szCs w:val="20"/>
          <w:lang w:val="es-ES" w:eastAsia="es-CO"/>
        </w:rPr>
        <w:t xml:space="preserve"> </w:t>
      </w:r>
      <w:r w:rsidR="00005FBE">
        <w:rPr>
          <w:rFonts w:ascii="Century Gothic" w:eastAsia="Times New Roman" w:hAnsi="Century Gothic" w:cs="Segoe UI"/>
          <w:sz w:val="20"/>
          <w:szCs w:val="20"/>
          <w:lang w:val="es-ES" w:eastAsia="es-CO"/>
        </w:rPr>
        <w:t xml:space="preserve">los respectivos </w:t>
      </w:r>
      <w:r w:rsidR="007616D0">
        <w:rPr>
          <w:rFonts w:ascii="Century Gothic" w:eastAsia="Times New Roman" w:hAnsi="Century Gothic" w:cs="Segoe UI"/>
          <w:sz w:val="20"/>
          <w:szCs w:val="20"/>
          <w:lang w:val="es-ES" w:eastAsia="es-CO"/>
        </w:rPr>
        <w:t>códigos</w:t>
      </w:r>
      <w:r w:rsidR="00376DC4">
        <w:rPr>
          <w:rFonts w:ascii="Century Gothic" w:eastAsia="Times New Roman" w:hAnsi="Century Gothic" w:cs="Segoe UI"/>
          <w:sz w:val="20"/>
          <w:szCs w:val="20"/>
          <w:lang w:val="es-ES" w:eastAsia="es-CO"/>
        </w:rPr>
        <w:t xml:space="preserve"> con el </w:t>
      </w:r>
      <w:proofErr w:type="spellStart"/>
      <w:r w:rsidR="6054E506" w:rsidRPr="6774C553">
        <w:rPr>
          <w:rFonts w:ascii="Century Gothic" w:eastAsia="Times New Roman" w:hAnsi="Century Gothic" w:cs="Segoe UI"/>
          <w:sz w:val="20"/>
          <w:szCs w:val="20"/>
          <w:lang w:val="es-ES" w:eastAsia="es-CO"/>
        </w:rPr>
        <w:t>O</w:t>
      </w:r>
      <w:r w:rsidR="00E6096E" w:rsidRPr="6774C553">
        <w:rPr>
          <w:rFonts w:ascii="Century Gothic" w:eastAsia="Times New Roman" w:hAnsi="Century Gothic" w:cs="Segoe UI"/>
          <w:sz w:val="20"/>
          <w:szCs w:val="20"/>
          <w:lang w:val="es-ES" w:eastAsia="es-CO"/>
        </w:rPr>
        <w:t>bjectID</w:t>
      </w:r>
      <w:proofErr w:type="spellEnd"/>
      <w:r w:rsidR="00E6096E">
        <w:rPr>
          <w:rFonts w:ascii="Century Gothic" w:eastAsia="Times New Roman" w:hAnsi="Century Gothic" w:cs="Segoe UI"/>
          <w:sz w:val="20"/>
          <w:szCs w:val="20"/>
          <w:lang w:val="es-ES" w:eastAsia="es-CO"/>
        </w:rPr>
        <w:t xml:space="preserve"> </w:t>
      </w:r>
      <w:r w:rsidR="00E41D78">
        <w:rPr>
          <w:rFonts w:ascii="Century Gothic" w:eastAsia="Times New Roman" w:hAnsi="Century Gothic" w:cs="Segoe UI"/>
          <w:sz w:val="20"/>
          <w:szCs w:val="20"/>
          <w:lang w:val="es-ES" w:eastAsia="es-CO"/>
        </w:rPr>
        <w:t>y las cantidades</w:t>
      </w:r>
      <w:r w:rsidR="00376DC4">
        <w:rPr>
          <w:rFonts w:ascii="Century Gothic" w:eastAsia="Times New Roman" w:hAnsi="Century Gothic" w:cs="Segoe UI"/>
          <w:sz w:val="20"/>
          <w:szCs w:val="20"/>
          <w:lang w:val="es-ES" w:eastAsia="es-CO"/>
        </w:rPr>
        <w:t xml:space="preserve"> de códigos inválidos</w:t>
      </w:r>
      <w:r w:rsidR="009B63B9">
        <w:rPr>
          <w:rFonts w:ascii="Century Gothic" w:eastAsia="Times New Roman" w:hAnsi="Century Gothic" w:cs="Segoe UI"/>
          <w:sz w:val="20"/>
          <w:szCs w:val="20"/>
          <w:lang w:val="es-ES" w:eastAsia="es-CO"/>
        </w:rPr>
        <w:t xml:space="preserve">. </w:t>
      </w:r>
    </w:p>
    <w:p w14:paraId="67B89728" w14:textId="214B6F4A" w:rsidR="003D7B3A" w:rsidRPr="003D7B3A" w:rsidRDefault="003D7B3A" w:rsidP="003D7B3A">
      <w:pPr>
        <w:jc w:val="both"/>
        <w:textAlignment w:val="baseline"/>
        <w:rPr>
          <w:rFonts w:ascii="Segoe UI" w:eastAsia="Times New Roman" w:hAnsi="Segoe UI" w:cs="Segoe UI"/>
          <w:sz w:val="18"/>
          <w:szCs w:val="18"/>
          <w:lang w:eastAsia="es-CO"/>
        </w:rPr>
      </w:pPr>
    </w:p>
    <w:p w14:paraId="2F8BBC23" w14:textId="77777777" w:rsidR="003D7B3A" w:rsidRDefault="003D7B3A" w:rsidP="003D7B3A">
      <w:pPr>
        <w:numPr>
          <w:ilvl w:val="0"/>
          <w:numId w:val="21"/>
        </w:numPr>
        <w:ind w:left="360" w:firstLine="0"/>
        <w:textAlignment w:val="baseline"/>
        <w:rPr>
          <w:rFonts w:ascii="Century Gothic" w:eastAsia="Times New Roman" w:hAnsi="Century Gothic" w:cs="Segoe UI"/>
          <w:b/>
          <w:bCs/>
          <w:color w:val="2F5496"/>
          <w:sz w:val="20"/>
          <w:szCs w:val="20"/>
          <w:lang w:eastAsia="es-CO"/>
        </w:rPr>
      </w:pPr>
      <w:r w:rsidRPr="003D7B3A">
        <w:rPr>
          <w:rFonts w:ascii="Century Gothic" w:eastAsia="Times New Roman" w:hAnsi="Century Gothic" w:cs="Segoe UI"/>
          <w:b/>
          <w:bCs/>
          <w:color w:val="2F5496"/>
          <w:sz w:val="20"/>
          <w:szCs w:val="20"/>
          <w:lang w:val="es-ES" w:eastAsia="es-CO"/>
        </w:rPr>
        <w:t>ALCANCE</w:t>
      </w:r>
      <w:r w:rsidRPr="003D7B3A">
        <w:rPr>
          <w:rFonts w:ascii="Century Gothic" w:eastAsia="Times New Roman" w:hAnsi="Century Gothic" w:cs="Segoe UI"/>
          <w:b/>
          <w:bCs/>
          <w:color w:val="2F5496"/>
          <w:sz w:val="20"/>
          <w:szCs w:val="20"/>
          <w:lang w:eastAsia="es-CO"/>
        </w:rPr>
        <w:t> </w:t>
      </w:r>
    </w:p>
    <w:p w14:paraId="5E9938E8" w14:textId="77777777" w:rsidR="001A72C6" w:rsidRPr="003D7B3A" w:rsidRDefault="001A72C6" w:rsidP="001A72C6">
      <w:pPr>
        <w:ind w:left="360"/>
        <w:textAlignment w:val="baseline"/>
        <w:rPr>
          <w:rFonts w:ascii="Century Gothic" w:eastAsia="Times New Roman" w:hAnsi="Century Gothic" w:cs="Segoe UI"/>
          <w:b/>
          <w:bCs/>
          <w:color w:val="2F5496"/>
          <w:sz w:val="20"/>
          <w:szCs w:val="20"/>
          <w:lang w:eastAsia="es-CO"/>
        </w:rPr>
      </w:pPr>
    </w:p>
    <w:p w14:paraId="4348F374" w14:textId="4302374F" w:rsidR="00544515" w:rsidRDefault="003D7B3A" w:rsidP="003D7B3A">
      <w:pPr>
        <w:jc w:val="both"/>
        <w:textAlignment w:val="baseline"/>
        <w:rPr>
          <w:rFonts w:ascii="Century Gothic" w:eastAsia="Times New Roman" w:hAnsi="Century Gothic" w:cs="Segoe UI"/>
          <w:sz w:val="20"/>
          <w:szCs w:val="20"/>
          <w:lang w:val="es-ES" w:eastAsia="es-CO"/>
        </w:rPr>
      </w:pPr>
      <w:r w:rsidRPr="003D7B3A">
        <w:rPr>
          <w:rFonts w:ascii="Century Gothic" w:eastAsia="Times New Roman" w:hAnsi="Century Gothic" w:cs="Segoe UI"/>
          <w:sz w:val="20"/>
          <w:szCs w:val="20"/>
          <w:lang w:val="es-ES" w:eastAsia="es-CO"/>
        </w:rPr>
        <w:t xml:space="preserve">El presente instructivo describe el desarrollo de un script ejecutable en ArcGIS Pro, </w:t>
      </w:r>
      <w:r w:rsidR="00BE3CC0">
        <w:rPr>
          <w:rFonts w:ascii="Century Gothic" w:eastAsia="Times New Roman" w:hAnsi="Century Gothic" w:cs="Segoe UI"/>
          <w:sz w:val="20"/>
          <w:szCs w:val="20"/>
          <w:lang w:val="es-ES" w:eastAsia="es-CO"/>
        </w:rPr>
        <w:t xml:space="preserve">el cual </w:t>
      </w:r>
      <w:r w:rsidR="001A72C6">
        <w:rPr>
          <w:rFonts w:ascii="Century Gothic" w:eastAsia="Times New Roman" w:hAnsi="Century Gothic" w:cs="Segoe UI"/>
          <w:sz w:val="20"/>
          <w:szCs w:val="20"/>
          <w:lang w:val="es-ES" w:eastAsia="es-CO"/>
        </w:rPr>
        <w:t xml:space="preserve">determina los elementos geográficos </w:t>
      </w:r>
      <w:r w:rsidR="00455424">
        <w:rPr>
          <w:rFonts w:ascii="Century Gothic" w:eastAsia="Times New Roman" w:hAnsi="Century Gothic" w:cs="Segoe UI"/>
          <w:sz w:val="20"/>
          <w:szCs w:val="20"/>
          <w:lang w:val="es-ES" w:eastAsia="es-CO"/>
        </w:rPr>
        <w:t xml:space="preserve">que cumplen las siguientes condiciones: </w:t>
      </w:r>
    </w:p>
    <w:p w14:paraId="4EDFC153" w14:textId="77777777" w:rsidR="00455424" w:rsidRDefault="00455424" w:rsidP="003D7B3A">
      <w:pPr>
        <w:jc w:val="both"/>
        <w:textAlignment w:val="baseline"/>
        <w:rPr>
          <w:rFonts w:ascii="Century Gothic" w:eastAsia="Times New Roman" w:hAnsi="Century Gothic" w:cs="Segoe UI"/>
          <w:sz w:val="20"/>
          <w:szCs w:val="20"/>
          <w:lang w:val="es-ES" w:eastAsia="es-CO"/>
        </w:rPr>
      </w:pPr>
    </w:p>
    <w:p w14:paraId="54C274A8" w14:textId="239738B9" w:rsidR="00455424" w:rsidRDefault="00455424" w:rsidP="00455424">
      <w:pPr>
        <w:pStyle w:val="Prrafodelista"/>
        <w:numPr>
          <w:ilvl w:val="0"/>
          <w:numId w:val="42"/>
        </w:numPr>
        <w:jc w:val="both"/>
        <w:textAlignment w:val="baseline"/>
        <w:rPr>
          <w:rFonts w:ascii="Century Gothic" w:eastAsia="Times New Roman" w:hAnsi="Century Gothic" w:cs="Segoe UI"/>
          <w:sz w:val="20"/>
          <w:szCs w:val="20"/>
          <w:lang w:val="es-ES" w:eastAsia="es-CO"/>
        </w:rPr>
      </w:pPr>
      <w:r>
        <w:rPr>
          <w:rFonts w:ascii="Century Gothic" w:eastAsia="Times New Roman" w:hAnsi="Century Gothic" w:cs="Segoe UI"/>
          <w:sz w:val="20"/>
          <w:szCs w:val="20"/>
          <w:lang w:val="es-ES" w:eastAsia="es-CO"/>
        </w:rPr>
        <w:t>Los elementos geográficos que contienen códigos repetidos</w:t>
      </w:r>
      <w:r w:rsidR="0054209C">
        <w:rPr>
          <w:rFonts w:ascii="Century Gothic" w:eastAsia="Times New Roman" w:hAnsi="Century Gothic" w:cs="Segoe UI"/>
          <w:sz w:val="20"/>
          <w:szCs w:val="20"/>
          <w:lang w:val="es-ES" w:eastAsia="es-CO"/>
        </w:rPr>
        <w:t xml:space="preserve"> y estos tienen diferente</w:t>
      </w:r>
      <w:r w:rsidR="00BD5CEA">
        <w:rPr>
          <w:rFonts w:ascii="Century Gothic" w:eastAsia="Times New Roman" w:hAnsi="Century Gothic" w:cs="Segoe UI"/>
          <w:sz w:val="20"/>
          <w:szCs w:val="20"/>
          <w:lang w:val="es-ES" w:eastAsia="es-CO"/>
        </w:rPr>
        <w:t>s</w:t>
      </w:r>
      <w:r w:rsidR="0054209C">
        <w:rPr>
          <w:rFonts w:ascii="Century Gothic" w:eastAsia="Times New Roman" w:hAnsi="Century Gothic" w:cs="Segoe UI"/>
          <w:sz w:val="20"/>
          <w:szCs w:val="20"/>
          <w:lang w:val="es-ES" w:eastAsia="es-CO"/>
        </w:rPr>
        <w:t xml:space="preserve"> nombre</w:t>
      </w:r>
      <w:r w:rsidR="00BD5CEA">
        <w:rPr>
          <w:rFonts w:ascii="Century Gothic" w:eastAsia="Times New Roman" w:hAnsi="Century Gothic" w:cs="Segoe UI"/>
          <w:sz w:val="20"/>
          <w:szCs w:val="20"/>
          <w:lang w:val="es-ES" w:eastAsia="es-CO"/>
        </w:rPr>
        <w:t>s</w:t>
      </w:r>
      <w:r w:rsidR="0054209C">
        <w:rPr>
          <w:rFonts w:ascii="Century Gothic" w:eastAsia="Times New Roman" w:hAnsi="Century Gothic" w:cs="Segoe UI"/>
          <w:sz w:val="20"/>
          <w:szCs w:val="20"/>
          <w:lang w:val="es-ES" w:eastAsia="es-CO"/>
        </w:rPr>
        <w:t xml:space="preserve">. </w:t>
      </w:r>
    </w:p>
    <w:p w14:paraId="6F93A881" w14:textId="78A30CA3" w:rsidR="0054209C" w:rsidRDefault="00DA4DAE" w:rsidP="00455424">
      <w:pPr>
        <w:pStyle w:val="Prrafodelista"/>
        <w:numPr>
          <w:ilvl w:val="0"/>
          <w:numId w:val="42"/>
        </w:numPr>
        <w:jc w:val="both"/>
        <w:textAlignment w:val="baseline"/>
        <w:rPr>
          <w:rFonts w:ascii="Century Gothic" w:eastAsia="Times New Roman" w:hAnsi="Century Gothic" w:cs="Segoe UI"/>
          <w:sz w:val="20"/>
          <w:szCs w:val="20"/>
          <w:lang w:val="es-ES" w:eastAsia="es-CO"/>
        </w:rPr>
      </w:pPr>
      <w:r>
        <w:rPr>
          <w:rFonts w:ascii="Century Gothic" w:eastAsia="Times New Roman" w:hAnsi="Century Gothic" w:cs="Segoe UI"/>
          <w:sz w:val="20"/>
          <w:szCs w:val="20"/>
          <w:lang w:val="es-ES" w:eastAsia="es-CO"/>
        </w:rPr>
        <w:t xml:space="preserve">Los elementos geográficos que tienen el campo </w:t>
      </w:r>
      <w:r w:rsidR="007C7434">
        <w:rPr>
          <w:rFonts w:ascii="Century Gothic" w:eastAsia="Times New Roman" w:hAnsi="Century Gothic" w:cs="Segoe UI"/>
          <w:sz w:val="20"/>
          <w:szCs w:val="20"/>
          <w:lang w:val="es-ES" w:eastAsia="es-CO"/>
        </w:rPr>
        <w:t xml:space="preserve">de categoría </w:t>
      </w:r>
      <w:r w:rsidR="00271B4A">
        <w:rPr>
          <w:rFonts w:ascii="Century Gothic" w:eastAsia="Times New Roman" w:hAnsi="Century Gothic" w:cs="Segoe UI"/>
          <w:sz w:val="20"/>
          <w:szCs w:val="20"/>
          <w:lang w:val="es-ES" w:eastAsia="es-CO"/>
        </w:rPr>
        <w:t xml:space="preserve">y subcategoría nulos o vacíos. </w:t>
      </w:r>
    </w:p>
    <w:p w14:paraId="555D59C9" w14:textId="481AB65B" w:rsidR="00544515" w:rsidRPr="003E423F" w:rsidRDefault="00271B4A" w:rsidP="003D7B3A">
      <w:pPr>
        <w:pStyle w:val="Prrafodelista"/>
        <w:numPr>
          <w:ilvl w:val="0"/>
          <w:numId w:val="42"/>
        </w:numPr>
        <w:jc w:val="both"/>
        <w:textAlignment w:val="baseline"/>
        <w:rPr>
          <w:rFonts w:ascii="Century Gothic" w:eastAsia="Times New Roman" w:hAnsi="Century Gothic" w:cs="Segoe UI"/>
          <w:sz w:val="20"/>
          <w:szCs w:val="20"/>
          <w:lang w:val="es-ES" w:eastAsia="es-CO"/>
        </w:rPr>
      </w:pPr>
      <w:r>
        <w:rPr>
          <w:rFonts w:ascii="Century Gothic" w:eastAsia="Times New Roman" w:hAnsi="Century Gothic" w:cs="Segoe UI"/>
          <w:sz w:val="20"/>
          <w:szCs w:val="20"/>
          <w:lang w:val="es-ES" w:eastAsia="es-CO"/>
        </w:rPr>
        <w:t xml:space="preserve">Los elementos geográficos </w:t>
      </w:r>
      <w:r w:rsidR="002C7D1B">
        <w:rPr>
          <w:rFonts w:ascii="Century Gothic" w:eastAsia="Times New Roman" w:hAnsi="Century Gothic" w:cs="Segoe UI"/>
          <w:sz w:val="20"/>
          <w:szCs w:val="20"/>
          <w:lang w:val="es-ES" w:eastAsia="es-CO"/>
        </w:rPr>
        <w:t xml:space="preserve">que tienen el campo de código </w:t>
      </w:r>
      <w:r w:rsidR="008D1282">
        <w:rPr>
          <w:rFonts w:ascii="Century Gothic" w:eastAsia="Times New Roman" w:hAnsi="Century Gothic" w:cs="Segoe UI"/>
          <w:sz w:val="20"/>
          <w:szCs w:val="20"/>
          <w:lang w:val="es-ES" w:eastAsia="es-CO"/>
        </w:rPr>
        <w:t>o</w:t>
      </w:r>
      <w:r w:rsidR="002C7D1B">
        <w:rPr>
          <w:rFonts w:ascii="Century Gothic" w:eastAsia="Times New Roman" w:hAnsi="Century Gothic" w:cs="Segoe UI"/>
          <w:sz w:val="20"/>
          <w:szCs w:val="20"/>
          <w:lang w:val="es-ES" w:eastAsia="es-CO"/>
        </w:rPr>
        <w:t xml:space="preserve"> nombre</w:t>
      </w:r>
      <w:r w:rsidR="00821A48">
        <w:rPr>
          <w:rFonts w:ascii="Century Gothic" w:eastAsia="Times New Roman" w:hAnsi="Century Gothic" w:cs="Segoe UI"/>
          <w:sz w:val="20"/>
          <w:szCs w:val="20"/>
          <w:lang w:val="es-ES" w:eastAsia="es-CO"/>
        </w:rPr>
        <w:t>s</w:t>
      </w:r>
      <w:r w:rsidR="002C7D1B">
        <w:rPr>
          <w:rFonts w:ascii="Century Gothic" w:eastAsia="Times New Roman" w:hAnsi="Century Gothic" w:cs="Segoe UI"/>
          <w:sz w:val="20"/>
          <w:szCs w:val="20"/>
          <w:lang w:val="es-ES" w:eastAsia="es-CO"/>
        </w:rPr>
        <w:t xml:space="preserve"> </w:t>
      </w:r>
      <w:r w:rsidR="00995D9E">
        <w:rPr>
          <w:rFonts w:ascii="Century Gothic" w:eastAsia="Times New Roman" w:hAnsi="Century Gothic" w:cs="Segoe UI"/>
          <w:sz w:val="20"/>
          <w:szCs w:val="20"/>
          <w:lang w:val="es-ES" w:eastAsia="es-CO"/>
        </w:rPr>
        <w:t>nulos y</w:t>
      </w:r>
      <w:r w:rsidR="00821A48">
        <w:rPr>
          <w:rFonts w:ascii="Century Gothic" w:eastAsia="Times New Roman" w:hAnsi="Century Gothic" w:cs="Segoe UI"/>
          <w:sz w:val="20"/>
          <w:szCs w:val="20"/>
          <w:lang w:val="es-ES" w:eastAsia="es-CO"/>
        </w:rPr>
        <w:t xml:space="preserve">o vacíos. </w:t>
      </w:r>
    </w:p>
    <w:p w14:paraId="1EBD660E" w14:textId="7D5366C7" w:rsidR="003D7B3A" w:rsidRPr="003D7B3A" w:rsidRDefault="003E423F" w:rsidP="003D7B3A">
      <w:pPr>
        <w:jc w:val="both"/>
        <w:textAlignment w:val="baseline"/>
        <w:rPr>
          <w:rFonts w:ascii="Segoe UI" w:eastAsia="Times New Roman" w:hAnsi="Segoe UI" w:cs="Segoe UI"/>
          <w:sz w:val="18"/>
          <w:szCs w:val="18"/>
          <w:lang w:eastAsia="es-CO"/>
        </w:rPr>
      </w:pPr>
      <w:r>
        <w:rPr>
          <w:rFonts w:ascii="Century Gothic" w:eastAsia="Times New Roman" w:hAnsi="Century Gothic" w:cs="Segoe UI"/>
          <w:sz w:val="20"/>
          <w:szCs w:val="20"/>
          <w:lang w:val="es-ES" w:eastAsia="es-CO"/>
        </w:rPr>
        <w:t xml:space="preserve">De manera que </w:t>
      </w:r>
      <w:r w:rsidR="00190880">
        <w:rPr>
          <w:rFonts w:ascii="Century Gothic" w:eastAsia="Times New Roman" w:hAnsi="Century Gothic" w:cs="Segoe UI"/>
          <w:sz w:val="20"/>
          <w:szCs w:val="20"/>
          <w:lang w:val="es-ES" w:eastAsia="es-CO"/>
        </w:rPr>
        <w:t xml:space="preserve">se </w:t>
      </w:r>
      <w:r w:rsidR="004C41CB">
        <w:rPr>
          <w:rFonts w:ascii="Century Gothic" w:eastAsia="Times New Roman" w:hAnsi="Century Gothic" w:cs="Segoe UI"/>
          <w:sz w:val="20"/>
          <w:szCs w:val="20"/>
          <w:lang w:val="es-ES" w:eastAsia="es-CO"/>
        </w:rPr>
        <w:t xml:space="preserve">genera un reporte en un archivo de texto con </w:t>
      </w:r>
      <w:r w:rsidR="00F05D1E">
        <w:rPr>
          <w:rFonts w:ascii="Century Gothic" w:eastAsia="Times New Roman" w:hAnsi="Century Gothic" w:cs="Segoe UI"/>
          <w:sz w:val="20"/>
          <w:szCs w:val="20"/>
          <w:lang w:val="es-ES" w:eastAsia="es-CO"/>
        </w:rPr>
        <w:t xml:space="preserve">los </w:t>
      </w:r>
      <w:proofErr w:type="spellStart"/>
      <w:r w:rsidR="00F05D1E">
        <w:rPr>
          <w:rFonts w:ascii="Century Gothic" w:eastAsia="Times New Roman" w:hAnsi="Century Gothic" w:cs="Segoe UI"/>
          <w:sz w:val="20"/>
          <w:szCs w:val="20"/>
          <w:lang w:val="es-ES" w:eastAsia="es-CO"/>
        </w:rPr>
        <w:t>objectID</w:t>
      </w:r>
      <w:proofErr w:type="spellEnd"/>
      <w:r w:rsidR="00F05D1E">
        <w:rPr>
          <w:rFonts w:ascii="Century Gothic" w:eastAsia="Times New Roman" w:hAnsi="Century Gothic" w:cs="Segoe UI"/>
          <w:sz w:val="20"/>
          <w:szCs w:val="20"/>
          <w:lang w:val="es-ES" w:eastAsia="es-CO"/>
        </w:rPr>
        <w:t xml:space="preserve"> de dichos elementos</w:t>
      </w:r>
      <w:r w:rsidR="004C41CB">
        <w:rPr>
          <w:rFonts w:ascii="Century Gothic" w:eastAsia="Times New Roman" w:hAnsi="Century Gothic" w:cs="Segoe UI"/>
          <w:sz w:val="20"/>
          <w:szCs w:val="20"/>
          <w:lang w:val="es-ES" w:eastAsia="es-CO"/>
        </w:rPr>
        <w:t>.</w:t>
      </w:r>
    </w:p>
    <w:p w14:paraId="6300EAAB" w14:textId="77777777" w:rsidR="003D7B3A" w:rsidRPr="003D7B3A" w:rsidRDefault="003D7B3A" w:rsidP="003D7B3A">
      <w:pPr>
        <w:jc w:val="both"/>
        <w:textAlignment w:val="baseline"/>
        <w:rPr>
          <w:rFonts w:ascii="Segoe UI" w:eastAsia="Times New Roman" w:hAnsi="Segoe UI" w:cs="Segoe UI"/>
          <w:sz w:val="18"/>
          <w:szCs w:val="18"/>
          <w:lang w:eastAsia="es-CO"/>
        </w:rPr>
      </w:pPr>
      <w:r w:rsidRPr="003D7B3A">
        <w:rPr>
          <w:rFonts w:ascii="Century Gothic" w:eastAsia="Times New Roman" w:hAnsi="Century Gothic" w:cs="Segoe UI"/>
          <w:sz w:val="20"/>
          <w:szCs w:val="20"/>
          <w:lang w:eastAsia="es-CO"/>
        </w:rPr>
        <w:t> </w:t>
      </w:r>
    </w:p>
    <w:p w14:paraId="35379C2E" w14:textId="77777777" w:rsidR="003D7B3A" w:rsidRDefault="003D7B3A" w:rsidP="001E4476">
      <w:pPr>
        <w:numPr>
          <w:ilvl w:val="0"/>
          <w:numId w:val="22"/>
        </w:numPr>
        <w:textAlignment w:val="baseline"/>
        <w:rPr>
          <w:rFonts w:ascii="Century Gothic" w:eastAsia="Times New Roman" w:hAnsi="Century Gothic" w:cs="Segoe UI"/>
          <w:b/>
          <w:bCs/>
          <w:color w:val="2F5496"/>
          <w:sz w:val="20"/>
          <w:szCs w:val="20"/>
          <w:lang w:eastAsia="es-CO"/>
        </w:rPr>
      </w:pPr>
      <w:r w:rsidRPr="7044F026">
        <w:rPr>
          <w:rFonts w:ascii="Century Gothic" w:eastAsia="Times New Roman" w:hAnsi="Century Gothic" w:cs="Segoe UI"/>
          <w:b/>
          <w:color w:val="2F5496" w:themeColor="accent1" w:themeShade="BF"/>
          <w:sz w:val="20"/>
          <w:szCs w:val="20"/>
          <w:lang w:val="es-ES" w:eastAsia="es-CO"/>
        </w:rPr>
        <w:t>DEFINICIONES</w:t>
      </w:r>
      <w:r w:rsidRPr="7044F026">
        <w:rPr>
          <w:rFonts w:ascii="Century Gothic" w:eastAsia="Times New Roman" w:hAnsi="Century Gothic" w:cs="Segoe UI"/>
          <w:b/>
          <w:color w:val="2F5496" w:themeColor="accent1" w:themeShade="BF"/>
          <w:sz w:val="20"/>
          <w:szCs w:val="20"/>
          <w:lang w:eastAsia="es-CO"/>
        </w:rPr>
        <w:t> </w:t>
      </w:r>
    </w:p>
    <w:p w14:paraId="32D6A8F8" w14:textId="77777777" w:rsidR="002D788E" w:rsidRDefault="002D788E" w:rsidP="00B924EA">
      <w:pPr>
        <w:ind w:left="720"/>
        <w:textAlignment w:val="baseline"/>
        <w:rPr>
          <w:rFonts w:ascii="Century Gothic" w:eastAsia="Times New Roman" w:hAnsi="Century Gothic" w:cs="Segoe UI"/>
          <w:b/>
          <w:bCs/>
          <w:color w:val="2F5496"/>
          <w:sz w:val="20"/>
          <w:szCs w:val="20"/>
          <w:lang w:eastAsia="es-CO"/>
        </w:rPr>
      </w:pPr>
    </w:p>
    <w:p w14:paraId="701CF90C" w14:textId="666CE933" w:rsidR="002D788E" w:rsidRDefault="002D788E" w:rsidP="002D788E">
      <w:pPr>
        <w:jc w:val="both"/>
        <w:textAlignment w:val="baseline"/>
        <w:rPr>
          <w:rFonts w:ascii="Century Gothic" w:eastAsia="Times New Roman" w:hAnsi="Century Gothic" w:cs="Segoe UI"/>
          <w:sz w:val="20"/>
          <w:szCs w:val="20"/>
          <w:lang w:eastAsia="es-CO"/>
        </w:rPr>
      </w:pPr>
      <w:r>
        <w:rPr>
          <w:rFonts w:ascii="Century Gothic" w:eastAsia="Times New Roman" w:hAnsi="Century Gothic" w:cs="Segoe UI"/>
          <w:b/>
          <w:bCs/>
          <w:sz w:val="20"/>
          <w:szCs w:val="20"/>
          <w:lang w:eastAsia="es-CO"/>
        </w:rPr>
        <w:t xml:space="preserve">Categoría: </w:t>
      </w:r>
      <w:r w:rsidR="00876FCC">
        <w:rPr>
          <w:rFonts w:ascii="Century Gothic" w:eastAsia="Times New Roman" w:hAnsi="Century Gothic" w:cs="Segoe UI"/>
          <w:sz w:val="20"/>
          <w:szCs w:val="20"/>
          <w:lang w:eastAsia="es-CO"/>
        </w:rPr>
        <w:t>número</w:t>
      </w:r>
      <w:r w:rsidRPr="00A71FF0">
        <w:rPr>
          <w:rFonts w:ascii="Century Gothic" w:eastAsia="Times New Roman" w:hAnsi="Century Gothic" w:cs="Segoe UI"/>
          <w:sz w:val="20"/>
          <w:szCs w:val="20"/>
          <w:lang w:eastAsia="es-CO"/>
        </w:rPr>
        <w:t xml:space="preserve"> que representan </w:t>
      </w:r>
      <w:r>
        <w:rPr>
          <w:rFonts w:ascii="Century Gothic" w:eastAsia="Times New Roman" w:hAnsi="Century Gothic" w:cs="Segoe UI"/>
          <w:sz w:val="20"/>
          <w:szCs w:val="20"/>
          <w:lang w:eastAsia="es-CO"/>
        </w:rPr>
        <w:t xml:space="preserve">la pertenencia del elemento geográfico a una clase específica definida a partir del modelo de bases de datos. </w:t>
      </w:r>
    </w:p>
    <w:p w14:paraId="228B4217" w14:textId="77777777" w:rsidR="002D788E" w:rsidRPr="003D7B3A" w:rsidRDefault="002D788E" w:rsidP="002D788E">
      <w:pPr>
        <w:jc w:val="both"/>
        <w:textAlignment w:val="baseline"/>
        <w:rPr>
          <w:rFonts w:ascii="Century Gothic" w:eastAsia="Times New Roman" w:hAnsi="Century Gothic" w:cs="Segoe UI"/>
          <w:sz w:val="20"/>
          <w:szCs w:val="20"/>
          <w:lang w:eastAsia="es-CO"/>
        </w:rPr>
      </w:pPr>
      <w:r>
        <w:rPr>
          <w:rFonts w:ascii="Century Gothic" w:eastAsia="Times New Roman" w:hAnsi="Century Gothic" w:cs="Segoe UI"/>
          <w:b/>
          <w:bCs/>
          <w:sz w:val="20"/>
          <w:szCs w:val="20"/>
          <w:lang w:eastAsia="es-CO"/>
        </w:rPr>
        <w:t>Código</w:t>
      </w:r>
      <w:r w:rsidRPr="003D7B3A">
        <w:rPr>
          <w:rFonts w:ascii="Century Gothic" w:eastAsia="Times New Roman" w:hAnsi="Century Gothic" w:cs="Segoe UI"/>
          <w:b/>
          <w:bCs/>
          <w:sz w:val="20"/>
          <w:szCs w:val="20"/>
          <w:lang w:eastAsia="es-CO"/>
        </w:rPr>
        <w:t>:</w:t>
      </w:r>
      <w:r w:rsidRPr="003D7B3A">
        <w:rPr>
          <w:rFonts w:ascii="Century Gothic" w:eastAsia="Times New Roman" w:hAnsi="Century Gothic" w:cs="Segoe UI"/>
          <w:sz w:val="20"/>
          <w:szCs w:val="20"/>
          <w:lang w:eastAsia="es-CO"/>
        </w:rPr>
        <w:t xml:space="preserve"> </w:t>
      </w:r>
      <w:r>
        <w:rPr>
          <w:rFonts w:ascii="Century Gothic" w:eastAsia="Times New Roman" w:hAnsi="Century Gothic" w:cs="Segoe UI"/>
          <w:sz w:val="20"/>
          <w:szCs w:val="20"/>
          <w:lang w:eastAsia="es-CO"/>
        </w:rPr>
        <w:t>Secuencia</w:t>
      </w:r>
      <w:r w:rsidRPr="003D7B3A">
        <w:rPr>
          <w:rFonts w:ascii="Century Gothic" w:eastAsia="Times New Roman" w:hAnsi="Century Gothic" w:cs="Segoe UI"/>
          <w:sz w:val="20"/>
          <w:szCs w:val="20"/>
          <w:lang w:eastAsia="es-CO"/>
        </w:rPr>
        <w:t xml:space="preserve"> de </w:t>
      </w:r>
      <w:r>
        <w:rPr>
          <w:rFonts w:ascii="Century Gothic" w:eastAsia="Times New Roman" w:hAnsi="Century Gothic" w:cs="Segoe UI"/>
          <w:sz w:val="20"/>
          <w:szCs w:val="20"/>
          <w:lang w:eastAsia="es-CO"/>
        </w:rPr>
        <w:t>números que permite generan una identificación única a cada elemento geográfico.</w:t>
      </w:r>
    </w:p>
    <w:p w14:paraId="5373223A" w14:textId="77777777" w:rsidR="002D788E" w:rsidRPr="001E0F36" w:rsidRDefault="002D788E" w:rsidP="002D788E">
      <w:pPr>
        <w:jc w:val="both"/>
        <w:textAlignment w:val="baseline"/>
        <w:rPr>
          <w:rFonts w:ascii="Century Gothic" w:hAnsi="Century Gothic"/>
          <w:color w:val="181818"/>
          <w:sz w:val="20"/>
          <w:szCs w:val="20"/>
          <w:shd w:val="clear" w:color="auto" w:fill="FFFFFF"/>
        </w:rPr>
      </w:pPr>
      <w:proofErr w:type="spellStart"/>
      <w:r w:rsidRPr="001E0F36">
        <w:rPr>
          <w:rFonts w:ascii="Century Gothic" w:hAnsi="Century Gothic"/>
          <w:b/>
          <w:bCs/>
          <w:color w:val="181818"/>
          <w:sz w:val="20"/>
          <w:szCs w:val="20"/>
          <w:shd w:val="clear" w:color="auto" w:fill="FFFFFF"/>
        </w:rPr>
        <w:t>Dataframe</w:t>
      </w:r>
      <w:proofErr w:type="spellEnd"/>
      <w:r w:rsidRPr="001E0F36">
        <w:rPr>
          <w:rFonts w:ascii="Century Gothic" w:hAnsi="Century Gothic"/>
          <w:b/>
          <w:bCs/>
          <w:color w:val="181818"/>
          <w:sz w:val="20"/>
          <w:szCs w:val="20"/>
          <w:shd w:val="clear" w:color="auto" w:fill="FFFFFF"/>
        </w:rPr>
        <w:t xml:space="preserve">: </w:t>
      </w:r>
      <w:r w:rsidRPr="00B52831">
        <w:rPr>
          <w:rFonts w:ascii="Century Gothic" w:hAnsi="Century Gothic"/>
          <w:sz w:val="20"/>
          <w:szCs w:val="20"/>
          <w:shd w:val="clear" w:color="auto" w:fill="FFFFFF"/>
        </w:rPr>
        <w:t>es una </w:t>
      </w:r>
      <w:r w:rsidRPr="00B52831">
        <w:rPr>
          <w:rStyle w:val="Textoennegrita"/>
          <w:rFonts w:ascii="Century Gothic" w:hAnsi="Century Gothic"/>
          <w:b w:val="0"/>
          <w:bCs w:val="0"/>
          <w:sz w:val="20"/>
          <w:szCs w:val="20"/>
          <w:shd w:val="clear" w:color="auto" w:fill="FFFFFF"/>
        </w:rPr>
        <w:t>estructura de datos tabular</w:t>
      </w:r>
      <w:r w:rsidRPr="00B52831">
        <w:rPr>
          <w:rFonts w:ascii="Century Gothic" w:hAnsi="Century Gothic"/>
          <w:b/>
          <w:bCs/>
          <w:sz w:val="20"/>
          <w:szCs w:val="20"/>
          <w:shd w:val="clear" w:color="auto" w:fill="FFFFFF"/>
        </w:rPr>
        <w:t> </w:t>
      </w:r>
      <w:r w:rsidRPr="00B52831">
        <w:rPr>
          <w:rFonts w:ascii="Century Gothic" w:hAnsi="Century Gothic"/>
          <w:sz w:val="20"/>
          <w:szCs w:val="20"/>
          <w:shd w:val="clear" w:color="auto" w:fill="FFFFFF"/>
        </w:rPr>
        <w:t xml:space="preserve">en forma de tabla que organiza los datos en filas y columnas. cada columna representa una variable o característica específica, y cada fila representa una observación o un conjunto de valores relacionados. Cada celda dentro del </w:t>
      </w:r>
      <w:proofErr w:type="spellStart"/>
      <w:r w:rsidRPr="00B52831">
        <w:rPr>
          <w:rFonts w:ascii="Century Gothic" w:hAnsi="Century Gothic"/>
          <w:sz w:val="20"/>
          <w:szCs w:val="20"/>
          <w:shd w:val="clear" w:color="auto" w:fill="FFFFFF"/>
        </w:rPr>
        <w:t>dataframe</w:t>
      </w:r>
      <w:proofErr w:type="spellEnd"/>
      <w:r w:rsidRPr="00B52831">
        <w:rPr>
          <w:rFonts w:ascii="Century Gothic" w:hAnsi="Century Gothic"/>
          <w:sz w:val="20"/>
          <w:szCs w:val="20"/>
          <w:shd w:val="clear" w:color="auto" w:fill="FFFFFF"/>
        </w:rPr>
        <w:t xml:space="preserve"> contiene un valor correspondiente a una combinación de fila y columna.</w:t>
      </w:r>
    </w:p>
    <w:p w14:paraId="02F4FBEB" w14:textId="77777777" w:rsidR="002D788E" w:rsidRDefault="002D788E" w:rsidP="002D788E">
      <w:pPr>
        <w:jc w:val="both"/>
        <w:textAlignment w:val="baseline"/>
        <w:rPr>
          <w:rFonts w:ascii="Century Gothic" w:hAnsi="Century Gothic"/>
          <w:color w:val="181818"/>
          <w:sz w:val="20"/>
          <w:szCs w:val="20"/>
          <w:shd w:val="clear" w:color="auto" w:fill="FFFFFF"/>
        </w:rPr>
      </w:pPr>
      <w:r>
        <w:rPr>
          <w:rFonts w:ascii="Century Gothic" w:eastAsia="Times New Roman" w:hAnsi="Century Gothic" w:cs="Segoe UI"/>
          <w:b/>
          <w:bCs/>
          <w:sz w:val="20"/>
          <w:szCs w:val="20"/>
          <w:lang w:val="es-ES" w:eastAsia="es-CO"/>
        </w:rPr>
        <w:t>Elemento geográfico</w:t>
      </w:r>
      <w:r w:rsidRPr="003D7B3A">
        <w:rPr>
          <w:rFonts w:ascii="Century Gothic" w:eastAsia="Times New Roman" w:hAnsi="Century Gothic" w:cs="Segoe UI"/>
          <w:sz w:val="20"/>
          <w:szCs w:val="20"/>
          <w:lang w:val="es-ES" w:eastAsia="es-CO"/>
        </w:rPr>
        <w:t>:</w:t>
      </w:r>
      <w:r>
        <w:rPr>
          <w:rFonts w:ascii="Century Gothic" w:hAnsi="Century Gothic" w:cs="Arial"/>
          <w:sz w:val="16"/>
          <w:szCs w:val="16"/>
          <w:lang w:val="es-ES" w:eastAsia="es-ES"/>
        </w:rPr>
        <w:t xml:space="preserve"> </w:t>
      </w:r>
      <w:r>
        <w:rPr>
          <w:rFonts w:ascii="Century Gothic" w:hAnsi="Century Gothic"/>
          <w:color w:val="181818"/>
          <w:sz w:val="20"/>
          <w:szCs w:val="20"/>
          <w:shd w:val="clear" w:color="auto" w:fill="FFFFFF"/>
        </w:rPr>
        <w:t xml:space="preserve">Hace referencia a un objeto, entidad o registro presente en un </w:t>
      </w:r>
      <w:proofErr w:type="spellStart"/>
      <w:r>
        <w:rPr>
          <w:rFonts w:ascii="Century Gothic" w:hAnsi="Century Gothic"/>
          <w:color w:val="181818"/>
          <w:sz w:val="20"/>
          <w:szCs w:val="20"/>
          <w:shd w:val="clear" w:color="auto" w:fill="FFFFFF"/>
        </w:rPr>
        <w:t>dataframe</w:t>
      </w:r>
      <w:proofErr w:type="spellEnd"/>
      <w:r>
        <w:rPr>
          <w:rFonts w:ascii="Century Gothic" w:hAnsi="Century Gothic"/>
          <w:color w:val="181818"/>
          <w:sz w:val="20"/>
          <w:szCs w:val="20"/>
          <w:shd w:val="clear" w:color="auto" w:fill="FFFFFF"/>
        </w:rPr>
        <w:t xml:space="preserve"> de datos geográficos.</w:t>
      </w:r>
    </w:p>
    <w:p w14:paraId="0B71089E" w14:textId="77777777" w:rsidR="002D788E" w:rsidRPr="003D7B3A" w:rsidRDefault="002D788E" w:rsidP="002D788E">
      <w:pPr>
        <w:jc w:val="both"/>
        <w:textAlignment w:val="baseline"/>
        <w:rPr>
          <w:rFonts w:ascii="Century Gothic" w:eastAsia="Times New Roman" w:hAnsi="Century Gothic" w:cs="Segoe UI"/>
          <w:sz w:val="20"/>
          <w:szCs w:val="20"/>
          <w:lang w:eastAsia="es-CO"/>
        </w:rPr>
      </w:pPr>
      <w:proofErr w:type="spellStart"/>
      <w:r w:rsidRPr="003D7B3A">
        <w:rPr>
          <w:rFonts w:ascii="Century Gothic" w:eastAsia="Times New Roman" w:hAnsi="Century Gothic" w:cs="Segoe UI"/>
          <w:b/>
          <w:bCs/>
          <w:sz w:val="20"/>
          <w:szCs w:val="20"/>
          <w:lang w:val="es-ES" w:eastAsia="es-CO"/>
        </w:rPr>
        <w:t>Feature</w:t>
      </w:r>
      <w:proofErr w:type="spellEnd"/>
      <w:r w:rsidRPr="003D7B3A">
        <w:rPr>
          <w:rFonts w:ascii="Century Gothic" w:eastAsia="Times New Roman" w:hAnsi="Century Gothic" w:cs="Segoe UI"/>
          <w:b/>
          <w:bCs/>
          <w:sz w:val="20"/>
          <w:szCs w:val="20"/>
          <w:lang w:val="es-ES" w:eastAsia="es-CO"/>
        </w:rPr>
        <w:t xml:space="preserve"> </w:t>
      </w:r>
      <w:proofErr w:type="spellStart"/>
      <w:r w:rsidRPr="003D7B3A">
        <w:rPr>
          <w:rFonts w:ascii="Century Gothic" w:eastAsia="Times New Roman" w:hAnsi="Century Gothic" w:cs="Segoe UI"/>
          <w:b/>
          <w:bCs/>
          <w:sz w:val="20"/>
          <w:szCs w:val="20"/>
          <w:lang w:val="es-ES" w:eastAsia="es-CO"/>
        </w:rPr>
        <w:t>Class</w:t>
      </w:r>
      <w:proofErr w:type="spellEnd"/>
      <w:r w:rsidRPr="003D7B3A">
        <w:rPr>
          <w:rFonts w:ascii="Century Gothic" w:eastAsia="Times New Roman" w:hAnsi="Century Gothic" w:cs="Segoe UI"/>
          <w:sz w:val="20"/>
          <w:szCs w:val="20"/>
          <w:lang w:val="es-ES" w:eastAsia="es-CO"/>
        </w:rPr>
        <w:t>: Son conjuntos homogéneos de entidades comunes, cada una de las cuales tiene la misma representación espacial, como puntos, líneas o polígonos, y un conjunto común de columnas de atributos, por ejemplo, una clase de entidad de línea para representar líneas centrales de carreteras. Las cuatro clases de entidades más utilizadas son puntos, líneas, polígonos y anotaciones (un término para el texto del mapa).</w:t>
      </w:r>
      <w:r w:rsidRPr="003D7B3A">
        <w:rPr>
          <w:rFonts w:ascii="Century Gothic" w:eastAsia="Times New Roman" w:hAnsi="Century Gothic" w:cs="Segoe UI"/>
          <w:sz w:val="20"/>
          <w:szCs w:val="20"/>
          <w:lang w:eastAsia="es-CO"/>
        </w:rPr>
        <w:t> </w:t>
      </w:r>
      <w:r w:rsidRPr="003D7B3A">
        <w:rPr>
          <w:rFonts w:ascii="Arial" w:eastAsia="Times New Roman" w:hAnsi="Arial" w:cs="Arial"/>
          <w:sz w:val="20"/>
          <w:szCs w:val="20"/>
          <w:lang w:eastAsia="es-CO"/>
        </w:rPr>
        <w:t> </w:t>
      </w:r>
      <w:r w:rsidRPr="003D7B3A">
        <w:rPr>
          <w:rFonts w:ascii="Century Gothic" w:eastAsia="Times New Roman" w:hAnsi="Century Gothic" w:cs="Segoe UI"/>
          <w:sz w:val="20"/>
          <w:szCs w:val="20"/>
          <w:lang w:eastAsia="es-CO"/>
        </w:rPr>
        <w:t> </w:t>
      </w:r>
    </w:p>
    <w:p w14:paraId="0A644941" w14:textId="77777777" w:rsidR="002D788E" w:rsidRDefault="002D788E" w:rsidP="002D788E">
      <w:pPr>
        <w:jc w:val="both"/>
        <w:textAlignment w:val="baseline"/>
        <w:rPr>
          <w:rFonts w:ascii="Century Gothic" w:hAnsi="Century Gothic"/>
          <w:sz w:val="20"/>
          <w:szCs w:val="20"/>
        </w:rPr>
      </w:pPr>
      <w:proofErr w:type="spellStart"/>
      <w:r w:rsidRPr="003F2A45">
        <w:rPr>
          <w:rFonts w:ascii="Century Gothic" w:hAnsi="Century Gothic"/>
          <w:b/>
          <w:bCs/>
          <w:color w:val="181818"/>
          <w:sz w:val="20"/>
          <w:szCs w:val="20"/>
          <w:shd w:val="clear" w:color="auto" w:fill="FFFFFF"/>
        </w:rPr>
        <w:t>ObjectID</w:t>
      </w:r>
      <w:proofErr w:type="spellEnd"/>
      <w:r w:rsidRPr="003F2A45">
        <w:rPr>
          <w:rFonts w:ascii="Century Gothic" w:hAnsi="Century Gothic"/>
          <w:b/>
          <w:bCs/>
          <w:sz w:val="20"/>
          <w:szCs w:val="20"/>
          <w:shd w:val="clear" w:color="auto" w:fill="FFFFFF"/>
        </w:rPr>
        <w:t>:</w:t>
      </w:r>
      <w:r w:rsidRPr="009B63B9">
        <w:rPr>
          <w:rFonts w:ascii="Century Gothic" w:hAnsi="Century Gothic"/>
          <w:b/>
          <w:bCs/>
          <w:sz w:val="20"/>
          <w:szCs w:val="20"/>
          <w:shd w:val="clear" w:color="auto" w:fill="FFFFFF"/>
        </w:rPr>
        <w:t xml:space="preserve"> </w:t>
      </w:r>
      <w:r w:rsidRPr="005B055D">
        <w:rPr>
          <w:rFonts w:ascii="Century Gothic" w:hAnsi="Century Gothic"/>
          <w:sz w:val="20"/>
          <w:szCs w:val="20"/>
        </w:rPr>
        <w:t>ArcGIS mantiene</w:t>
      </w:r>
      <w:r>
        <w:rPr>
          <w:rFonts w:ascii="Century Gothic" w:hAnsi="Century Gothic"/>
          <w:sz w:val="20"/>
          <w:szCs w:val="20"/>
        </w:rPr>
        <w:t xml:space="preserve"> un</w:t>
      </w:r>
      <w:r w:rsidRPr="005B055D">
        <w:rPr>
          <w:rFonts w:ascii="Century Gothic" w:hAnsi="Century Gothic"/>
          <w:sz w:val="20"/>
          <w:szCs w:val="20"/>
        </w:rPr>
        <w:t xml:space="preserve"> campo </w:t>
      </w:r>
      <w:proofErr w:type="spellStart"/>
      <w:r w:rsidRPr="005B055D">
        <w:rPr>
          <w:rFonts w:ascii="Century Gothic" w:hAnsi="Century Gothic"/>
          <w:sz w:val="20"/>
          <w:szCs w:val="20"/>
        </w:rPr>
        <w:t>ObjectID</w:t>
      </w:r>
      <w:proofErr w:type="spellEnd"/>
      <w:r>
        <w:rPr>
          <w:rFonts w:ascii="Century Gothic" w:hAnsi="Century Gothic"/>
          <w:sz w:val="20"/>
          <w:szCs w:val="20"/>
        </w:rPr>
        <w:t>,</w:t>
      </w:r>
      <w:r w:rsidRPr="005B055D">
        <w:rPr>
          <w:rFonts w:ascii="Century Gothic" w:hAnsi="Century Gothic"/>
          <w:sz w:val="20"/>
          <w:szCs w:val="20"/>
        </w:rPr>
        <w:t xml:space="preserve"> garantiza</w:t>
      </w:r>
      <w:r>
        <w:rPr>
          <w:rFonts w:ascii="Century Gothic" w:hAnsi="Century Gothic"/>
          <w:sz w:val="20"/>
          <w:szCs w:val="20"/>
        </w:rPr>
        <w:t>ndo</w:t>
      </w:r>
      <w:r w:rsidRPr="005B055D">
        <w:rPr>
          <w:rFonts w:ascii="Century Gothic" w:hAnsi="Century Gothic"/>
          <w:sz w:val="20"/>
          <w:szCs w:val="20"/>
        </w:rPr>
        <w:t xml:space="preserve"> un Id. único para cada fila en una tabla. </w:t>
      </w:r>
    </w:p>
    <w:p w14:paraId="445B0165" w14:textId="77777777" w:rsidR="002D788E" w:rsidRPr="003D7B3A" w:rsidRDefault="002D788E" w:rsidP="002D788E">
      <w:pPr>
        <w:jc w:val="both"/>
        <w:textAlignment w:val="baseline"/>
        <w:rPr>
          <w:rFonts w:ascii="Century Gothic" w:eastAsia="Times New Roman" w:hAnsi="Century Gothic" w:cs="Segoe UI"/>
          <w:sz w:val="20"/>
          <w:szCs w:val="20"/>
          <w:lang w:eastAsia="es-CO"/>
        </w:rPr>
      </w:pPr>
      <w:r w:rsidRPr="003D7B3A">
        <w:rPr>
          <w:rFonts w:ascii="Century Gothic" w:eastAsia="Times New Roman" w:hAnsi="Century Gothic" w:cs="Segoe UI"/>
          <w:b/>
          <w:bCs/>
          <w:sz w:val="20"/>
          <w:szCs w:val="20"/>
          <w:lang w:val="es-ES" w:eastAsia="es-CO"/>
        </w:rPr>
        <w:t>Punto:</w:t>
      </w:r>
      <w:r w:rsidRPr="003D7B3A">
        <w:rPr>
          <w:rFonts w:ascii="Century Gothic" w:eastAsia="Times New Roman" w:hAnsi="Century Gothic" w:cs="Segoe UI"/>
          <w:sz w:val="20"/>
          <w:szCs w:val="20"/>
          <w:lang w:val="es-ES" w:eastAsia="es-CO"/>
        </w:rPr>
        <w:t>  Es</w:t>
      </w:r>
      <w:r w:rsidRPr="003D7B3A">
        <w:rPr>
          <w:rFonts w:ascii="Arial" w:eastAsia="Times New Roman" w:hAnsi="Arial" w:cs="Arial"/>
          <w:sz w:val="20"/>
          <w:szCs w:val="20"/>
          <w:shd w:val="clear" w:color="auto" w:fill="FFFFFF"/>
          <w:lang w:eastAsia="es-CO"/>
        </w:rPr>
        <w:t> </w:t>
      </w:r>
      <w:r w:rsidRPr="003D7B3A">
        <w:rPr>
          <w:rFonts w:ascii="Century Gothic" w:eastAsia="Times New Roman" w:hAnsi="Century Gothic" w:cs="Segoe UI"/>
          <w:sz w:val="20"/>
          <w:szCs w:val="20"/>
          <w:shd w:val="clear" w:color="auto" w:fill="FFFFFF"/>
          <w:lang w:eastAsia="es-CO"/>
        </w:rPr>
        <w:t>la entidad fundamental</w:t>
      </w:r>
      <w:r w:rsidRPr="003D7B3A">
        <w:rPr>
          <w:rFonts w:ascii="Arial" w:eastAsia="Times New Roman" w:hAnsi="Arial" w:cs="Arial"/>
          <w:sz w:val="20"/>
          <w:szCs w:val="20"/>
          <w:shd w:val="clear" w:color="auto" w:fill="FFFFFF"/>
          <w:lang w:eastAsia="es-CO"/>
        </w:rPr>
        <w:t> </w:t>
      </w:r>
      <w:r w:rsidRPr="003D7B3A">
        <w:rPr>
          <w:rFonts w:ascii="Century Gothic" w:eastAsia="Times New Roman" w:hAnsi="Century Gothic" w:cs="Segoe UI"/>
          <w:sz w:val="20"/>
          <w:szCs w:val="20"/>
          <w:shd w:val="clear" w:color="auto" w:fill="FFFFFF"/>
          <w:lang w:eastAsia="es-CO"/>
        </w:rPr>
        <w:t>que</w:t>
      </w:r>
      <w:r w:rsidRPr="003D7B3A">
        <w:rPr>
          <w:rFonts w:ascii="Arial" w:eastAsia="Times New Roman" w:hAnsi="Arial" w:cs="Arial"/>
          <w:sz w:val="20"/>
          <w:szCs w:val="20"/>
          <w:shd w:val="clear" w:color="auto" w:fill="FFFFFF"/>
          <w:lang w:eastAsia="es-CO"/>
        </w:rPr>
        <w:t> </w:t>
      </w:r>
      <w:r w:rsidRPr="003D7B3A">
        <w:rPr>
          <w:rFonts w:ascii="Century Gothic" w:eastAsia="Times New Roman" w:hAnsi="Century Gothic" w:cs="Segoe UI"/>
          <w:sz w:val="20"/>
          <w:szCs w:val="20"/>
          <w:shd w:val="clear" w:color="auto" w:fill="FFFFFF"/>
          <w:lang w:eastAsia="es-CO"/>
        </w:rPr>
        <w:t>se utiliza para definir otros objetos geom</w:t>
      </w:r>
      <w:r w:rsidRPr="003D7B3A">
        <w:rPr>
          <w:rFonts w:ascii="Century Gothic" w:eastAsia="Times New Roman" w:hAnsi="Century Gothic" w:cs="Century Gothic"/>
          <w:sz w:val="20"/>
          <w:szCs w:val="20"/>
          <w:shd w:val="clear" w:color="auto" w:fill="FFFFFF"/>
          <w:lang w:eastAsia="es-CO"/>
        </w:rPr>
        <w:t>é</w:t>
      </w:r>
      <w:r w:rsidRPr="003D7B3A">
        <w:rPr>
          <w:rFonts w:ascii="Century Gothic" w:eastAsia="Times New Roman" w:hAnsi="Century Gothic" w:cs="Segoe UI"/>
          <w:sz w:val="20"/>
          <w:szCs w:val="20"/>
          <w:shd w:val="clear" w:color="auto" w:fill="FFFFFF"/>
          <w:lang w:eastAsia="es-CO"/>
        </w:rPr>
        <w:t>tricos, como l</w:t>
      </w:r>
      <w:r w:rsidRPr="003D7B3A">
        <w:rPr>
          <w:rFonts w:ascii="Century Gothic" w:eastAsia="Times New Roman" w:hAnsi="Century Gothic" w:cs="Century Gothic"/>
          <w:sz w:val="20"/>
          <w:szCs w:val="20"/>
          <w:shd w:val="clear" w:color="auto" w:fill="FFFFFF"/>
          <w:lang w:eastAsia="es-CO"/>
        </w:rPr>
        <w:t>í</w:t>
      </w:r>
      <w:r w:rsidRPr="003D7B3A">
        <w:rPr>
          <w:rFonts w:ascii="Century Gothic" w:eastAsia="Times New Roman" w:hAnsi="Century Gothic" w:cs="Segoe UI"/>
          <w:sz w:val="20"/>
          <w:szCs w:val="20"/>
          <w:shd w:val="clear" w:color="auto" w:fill="FFFFFF"/>
          <w:lang w:eastAsia="es-CO"/>
        </w:rPr>
        <w:t>neas, planos y figuras tridimensionales.</w:t>
      </w:r>
      <w:r w:rsidRPr="003D7B3A">
        <w:rPr>
          <w:rFonts w:ascii="Century Gothic" w:eastAsia="Times New Roman" w:hAnsi="Century Gothic" w:cs="Segoe UI"/>
          <w:sz w:val="20"/>
          <w:szCs w:val="20"/>
          <w:lang w:eastAsia="es-CO"/>
        </w:rPr>
        <w:t> </w:t>
      </w:r>
    </w:p>
    <w:p w14:paraId="72515283" w14:textId="77777777" w:rsidR="002D788E" w:rsidRDefault="002D788E" w:rsidP="002D788E">
      <w:pPr>
        <w:jc w:val="both"/>
        <w:textAlignment w:val="baseline"/>
        <w:rPr>
          <w:rFonts w:ascii="Century Gothic" w:eastAsia="Times New Roman" w:hAnsi="Century Gothic" w:cs="Segoe UI"/>
          <w:sz w:val="20"/>
          <w:szCs w:val="20"/>
          <w:lang w:eastAsia="es-CO"/>
        </w:rPr>
      </w:pPr>
      <w:r w:rsidRPr="003D7B3A">
        <w:rPr>
          <w:rFonts w:ascii="Century Gothic" w:eastAsia="Times New Roman" w:hAnsi="Century Gothic" w:cs="Segoe UI"/>
          <w:b/>
          <w:bCs/>
          <w:sz w:val="20"/>
          <w:szCs w:val="20"/>
          <w:lang w:val="es-ES" w:eastAsia="es-CO"/>
        </w:rPr>
        <w:t>Script</w:t>
      </w:r>
      <w:r w:rsidRPr="003D7B3A">
        <w:rPr>
          <w:rFonts w:ascii="Century Gothic" w:eastAsia="Times New Roman" w:hAnsi="Century Gothic" w:cs="Segoe UI"/>
          <w:sz w:val="20"/>
          <w:szCs w:val="20"/>
          <w:lang w:val="es-ES" w:eastAsia="es-CO"/>
        </w:rPr>
        <w:t>: Archivo con código ejecutable dentro de una herramienta de script. </w:t>
      </w:r>
      <w:r w:rsidRPr="003D7B3A">
        <w:rPr>
          <w:rFonts w:ascii="Century Gothic" w:eastAsia="Times New Roman" w:hAnsi="Century Gothic" w:cs="Segoe UI"/>
          <w:sz w:val="20"/>
          <w:szCs w:val="20"/>
          <w:lang w:eastAsia="es-CO"/>
        </w:rPr>
        <w:t> </w:t>
      </w:r>
    </w:p>
    <w:p w14:paraId="34D76832" w14:textId="1749E443" w:rsidR="002D788E" w:rsidRPr="00B924EA" w:rsidRDefault="002D788E" w:rsidP="002D788E">
      <w:pPr>
        <w:jc w:val="both"/>
        <w:textAlignment w:val="baseline"/>
        <w:rPr>
          <w:rFonts w:ascii="Century Gothic" w:eastAsia="Times New Roman" w:hAnsi="Century Gothic" w:cs="Segoe UI"/>
          <w:b/>
          <w:bCs/>
          <w:sz w:val="20"/>
          <w:szCs w:val="20"/>
          <w:lang w:eastAsia="es-CO"/>
        </w:rPr>
      </w:pPr>
      <w:r>
        <w:rPr>
          <w:rFonts w:ascii="Century Gothic" w:eastAsia="Times New Roman" w:hAnsi="Century Gothic" w:cs="Segoe UI"/>
          <w:b/>
          <w:bCs/>
          <w:sz w:val="20"/>
          <w:szCs w:val="20"/>
          <w:lang w:eastAsia="es-CO"/>
        </w:rPr>
        <w:t>Subcategoría:</w:t>
      </w:r>
      <w:r w:rsidRPr="002D788E">
        <w:rPr>
          <w:rFonts w:ascii="Century Gothic" w:eastAsia="Times New Roman" w:hAnsi="Century Gothic" w:cs="Segoe UI"/>
          <w:sz w:val="20"/>
          <w:szCs w:val="20"/>
          <w:lang w:eastAsia="es-CO"/>
        </w:rPr>
        <w:t xml:space="preserve"> </w:t>
      </w:r>
      <w:r w:rsidR="00C15D4C">
        <w:rPr>
          <w:rFonts w:ascii="Century Gothic" w:eastAsia="Times New Roman" w:hAnsi="Century Gothic" w:cs="Segoe UI"/>
          <w:sz w:val="20"/>
          <w:szCs w:val="20"/>
          <w:lang w:eastAsia="es-CO"/>
        </w:rPr>
        <w:t>número</w:t>
      </w:r>
      <w:r w:rsidRPr="00A71FF0">
        <w:rPr>
          <w:rFonts w:ascii="Century Gothic" w:eastAsia="Times New Roman" w:hAnsi="Century Gothic" w:cs="Segoe UI"/>
          <w:sz w:val="20"/>
          <w:szCs w:val="20"/>
          <w:lang w:eastAsia="es-CO"/>
        </w:rPr>
        <w:t xml:space="preserve"> que representan </w:t>
      </w:r>
      <w:r>
        <w:rPr>
          <w:rFonts w:ascii="Century Gothic" w:eastAsia="Times New Roman" w:hAnsi="Century Gothic" w:cs="Segoe UI"/>
          <w:sz w:val="20"/>
          <w:szCs w:val="20"/>
          <w:lang w:eastAsia="es-CO"/>
        </w:rPr>
        <w:t xml:space="preserve">la pertenencia del elemento geográfico a una subclase </w:t>
      </w:r>
      <w:r w:rsidR="004A4F0B">
        <w:rPr>
          <w:rFonts w:ascii="Century Gothic" w:eastAsia="Times New Roman" w:hAnsi="Century Gothic" w:cs="Segoe UI"/>
          <w:sz w:val="20"/>
          <w:szCs w:val="20"/>
          <w:lang w:eastAsia="es-CO"/>
        </w:rPr>
        <w:t xml:space="preserve">específica </w:t>
      </w:r>
      <w:r w:rsidR="00ED3811">
        <w:rPr>
          <w:rFonts w:ascii="Century Gothic" w:eastAsia="Times New Roman" w:hAnsi="Century Gothic" w:cs="Segoe UI"/>
          <w:sz w:val="20"/>
          <w:szCs w:val="20"/>
          <w:lang w:eastAsia="es-CO"/>
        </w:rPr>
        <w:t xml:space="preserve">relacionada a la categoría </w:t>
      </w:r>
      <w:r>
        <w:rPr>
          <w:rFonts w:ascii="Century Gothic" w:eastAsia="Times New Roman" w:hAnsi="Century Gothic" w:cs="Segoe UI"/>
          <w:sz w:val="20"/>
          <w:szCs w:val="20"/>
          <w:lang w:eastAsia="es-CO"/>
        </w:rPr>
        <w:t>definida a partir del modelo de bases de datos.</w:t>
      </w:r>
    </w:p>
    <w:p w14:paraId="46C522B3" w14:textId="77777777" w:rsidR="002D788E" w:rsidRPr="00466967" w:rsidRDefault="002D788E" w:rsidP="002D788E">
      <w:pPr>
        <w:jc w:val="both"/>
        <w:textAlignment w:val="baseline"/>
        <w:rPr>
          <w:rFonts w:ascii="Century Gothic" w:hAnsi="Century Gothic" w:cs="Segoe UI"/>
          <w:sz w:val="20"/>
          <w:szCs w:val="20"/>
          <w:shd w:val="clear" w:color="auto" w:fill="FEFEFE"/>
        </w:rPr>
      </w:pPr>
      <w:r>
        <w:rPr>
          <w:rFonts w:ascii="Century Gothic" w:eastAsia="Times New Roman" w:hAnsi="Century Gothic" w:cs="Segoe UI"/>
          <w:b/>
          <w:bCs/>
          <w:sz w:val="20"/>
          <w:szCs w:val="20"/>
          <w:lang w:val="es-ES" w:eastAsia="es-CO"/>
        </w:rPr>
        <w:t>Tabla de atributos</w:t>
      </w:r>
      <w:r w:rsidRPr="003D7B3A">
        <w:rPr>
          <w:rFonts w:ascii="Century Gothic" w:eastAsia="Times New Roman" w:hAnsi="Century Gothic" w:cs="Segoe UI"/>
          <w:sz w:val="20"/>
          <w:szCs w:val="20"/>
          <w:lang w:val="es-ES" w:eastAsia="es-CO"/>
        </w:rPr>
        <w:t>:</w:t>
      </w:r>
      <w:r w:rsidRPr="005B055D">
        <w:rPr>
          <w:rFonts w:ascii="Segoe UI" w:hAnsi="Segoe UI" w:cs="Segoe UI"/>
          <w:color w:val="4D4D4D"/>
          <w:sz w:val="21"/>
          <w:szCs w:val="21"/>
          <w:shd w:val="clear" w:color="auto" w:fill="FEFEFE"/>
        </w:rPr>
        <w:t xml:space="preserve"> </w:t>
      </w:r>
      <w:r>
        <w:rPr>
          <w:rFonts w:ascii="Century Gothic" w:hAnsi="Century Gothic" w:cs="Segoe UI"/>
          <w:sz w:val="20"/>
          <w:szCs w:val="20"/>
          <w:shd w:val="clear" w:color="auto" w:fill="FEFEFE"/>
        </w:rPr>
        <w:t>Se refiere a la</w:t>
      </w:r>
      <w:r w:rsidRPr="005B055D">
        <w:rPr>
          <w:rFonts w:ascii="Century Gothic" w:hAnsi="Century Gothic" w:cs="Segoe UI"/>
          <w:sz w:val="20"/>
          <w:szCs w:val="20"/>
          <w:shd w:val="clear" w:color="auto" w:fill="FEFEFE"/>
        </w:rPr>
        <w:t xml:space="preserve"> información tabular</w:t>
      </w:r>
      <w:r>
        <w:rPr>
          <w:rFonts w:ascii="Century Gothic" w:hAnsi="Century Gothic" w:cs="Segoe UI"/>
          <w:sz w:val="20"/>
          <w:szCs w:val="20"/>
          <w:shd w:val="clear" w:color="auto" w:fill="FEFEFE"/>
        </w:rPr>
        <w:t>, la cual</w:t>
      </w:r>
      <w:r w:rsidRPr="005B055D">
        <w:rPr>
          <w:rFonts w:ascii="Century Gothic" w:hAnsi="Century Gothic" w:cs="Segoe UI"/>
          <w:sz w:val="20"/>
          <w:szCs w:val="20"/>
          <w:shd w:val="clear" w:color="auto" w:fill="FEFEFE"/>
        </w:rPr>
        <w:t xml:space="preserve"> es la base de las entidades geográficas, y permite visualizar, consultar y analizar los datos. En pocas palabras, las tablas están constituidas por filas y columnas, y todas las filas tienen las mismas columnas. En ArcGIS, las filas se denominan registros y las columnas campos. Cada campo puede almacenar un tipo de datos específico, como un número, una fecha o una fracción de texto.</w:t>
      </w:r>
    </w:p>
    <w:p w14:paraId="0E545548" w14:textId="77777777" w:rsidR="003D7B3A" w:rsidRPr="003D7B3A" w:rsidRDefault="003D7B3A" w:rsidP="003D7B3A">
      <w:pPr>
        <w:jc w:val="both"/>
        <w:textAlignment w:val="baseline"/>
        <w:rPr>
          <w:rFonts w:ascii="Segoe UI" w:eastAsia="Times New Roman" w:hAnsi="Segoe UI" w:cs="Segoe UI"/>
          <w:sz w:val="18"/>
          <w:szCs w:val="18"/>
          <w:lang w:eastAsia="es-CO"/>
        </w:rPr>
      </w:pPr>
      <w:r w:rsidRPr="003D7B3A">
        <w:rPr>
          <w:rFonts w:ascii="Century Gothic" w:eastAsia="Times New Roman" w:hAnsi="Century Gothic" w:cs="Segoe UI"/>
          <w:sz w:val="20"/>
          <w:szCs w:val="20"/>
          <w:lang w:eastAsia="es-CO"/>
        </w:rPr>
        <w:t> </w:t>
      </w:r>
    </w:p>
    <w:p w14:paraId="3FF10339" w14:textId="00D06E9D" w:rsidR="00466967" w:rsidRPr="003D7B3A" w:rsidRDefault="003D7B3A" w:rsidP="00E47D50">
      <w:pPr>
        <w:pStyle w:val="Prrafodelista"/>
        <w:numPr>
          <w:ilvl w:val="0"/>
          <w:numId w:val="22"/>
        </w:numPr>
        <w:textAlignment w:val="baseline"/>
        <w:rPr>
          <w:rFonts w:ascii="Century Gothic" w:eastAsia="Times New Roman" w:hAnsi="Century Gothic" w:cs="Segoe UI"/>
          <w:b/>
          <w:bCs/>
          <w:color w:val="2F5496"/>
          <w:sz w:val="20"/>
          <w:szCs w:val="20"/>
          <w:lang w:eastAsia="es-CO"/>
        </w:rPr>
      </w:pPr>
      <w:r w:rsidRPr="003D7B3A">
        <w:rPr>
          <w:rFonts w:ascii="Century Gothic" w:eastAsia="Times New Roman" w:hAnsi="Century Gothic" w:cs="Segoe UI"/>
          <w:b/>
          <w:bCs/>
          <w:color w:val="2F5496"/>
          <w:sz w:val="20"/>
          <w:szCs w:val="20"/>
          <w:lang w:val="es-ES" w:eastAsia="es-CO"/>
        </w:rPr>
        <w:t>DESARROLLO</w:t>
      </w:r>
      <w:r w:rsidRPr="003D7B3A">
        <w:rPr>
          <w:rFonts w:ascii="Century Gothic" w:eastAsia="Times New Roman" w:hAnsi="Century Gothic" w:cs="Segoe UI"/>
          <w:b/>
          <w:bCs/>
          <w:color w:val="2F5496"/>
          <w:sz w:val="20"/>
          <w:szCs w:val="20"/>
          <w:lang w:eastAsia="es-CO"/>
        </w:rPr>
        <w:t> </w:t>
      </w:r>
    </w:p>
    <w:p w14:paraId="0302455D" w14:textId="77777777" w:rsidR="00622193" w:rsidRDefault="003D7B3A" w:rsidP="003D7B3A">
      <w:pPr>
        <w:jc w:val="both"/>
        <w:textAlignment w:val="baseline"/>
        <w:rPr>
          <w:rFonts w:ascii="Century Gothic" w:eastAsia="Times New Roman" w:hAnsi="Century Gothic" w:cs="Segoe UI"/>
          <w:sz w:val="20"/>
          <w:szCs w:val="20"/>
          <w:lang w:val="es-ES" w:eastAsia="es-CO"/>
        </w:rPr>
      </w:pPr>
      <w:r w:rsidRPr="003D7B3A">
        <w:rPr>
          <w:rFonts w:ascii="Century Gothic" w:eastAsia="Times New Roman" w:hAnsi="Century Gothic" w:cs="Segoe UI"/>
          <w:sz w:val="20"/>
          <w:szCs w:val="20"/>
          <w:lang w:val="es-ES" w:eastAsia="es-CO"/>
        </w:rPr>
        <w:lastRenderedPageBreak/>
        <w:t>Se desarrolló una herramienta ejecutable en ArcGIS Pro, que realiza</w:t>
      </w:r>
      <w:r w:rsidR="00250516">
        <w:rPr>
          <w:rFonts w:ascii="Century Gothic" w:eastAsia="Times New Roman" w:hAnsi="Century Gothic" w:cs="Segoe UI"/>
          <w:sz w:val="20"/>
          <w:szCs w:val="20"/>
          <w:lang w:val="es-ES" w:eastAsia="es-CO"/>
        </w:rPr>
        <w:t xml:space="preserve"> la identificación de </w:t>
      </w:r>
      <w:r w:rsidR="00BA343C">
        <w:rPr>
          <w:rFonts w:ascii="Century Gothic" w:eastAsia="Times New Roman" w:hAnsi="Century Gothic" w:cs="Segoe UI"/>
          <w:sz w:val="20"/>
          <w:szCs w:val="20"/>
          <w:lang w:val="es-ES" w:eastAsia="es-CO"/>
        </w:rPr>
        <w:t xml:space="preserve">los elementos geográficos </w:t>
      </w:r>
      <w:r w:rsidR="00F16219">
        <w:rPr>
          <w:rFonts w:ascii="Century Gothic" w:eastAsia="Times New Roman" w:hAnsi="Century Gothic" w:cs="Segoe UI"/>
          <w:sz w:val="20"/>
          <w:szCs w:val="20"/>
          <w:lang w:val="es-ES" w:eastAsia="es-CO"/>
        </w:rPr>
        <w:t xml:space="preserve">que </w:t>
      </w:r>
      <w:r w:rsidR="00622193">
        <w:rPr>
          <w:rFonts w:ascii="Century Gothic" w:eastAsia="Times New Roman" w:hAnsi="Century Gothic" w:cs="Segoe UI"/>
          <w:sz w:val="20"/>
          <w:szCs w:val="20"/>
          <w:lang w:val="es-ES" w:eastAsia="es-CO"/>
        </w:rPr>
        <w:t xml:space="preserve">son inválidos a partir de las siguientes condiciones: </w:t>
      </w:r>
    </w:p>
    <w:p w14:paraId="6E7C4F60" w14:textId="77777777" w:rsidR="00E47D50" w:rsidRDefault="00E47D50" w:rsidP="003D7B3A">
      <w:pPr>
        <w:jc w:val="both"/>
        <w:textAlignment w:val="baseline"/>
        <w:rPr>
          <w:rFonts w:ascii="Century Gothic" w:eastAsia="Times New Roman" w:hAnsi="Century Gothic" w:cs="Segoe UI"/>
          <w:sz w:val="20"/>
          <w:szCs w:val="20"/>
          <w:lang w:val="es-ES" w:eastAsia="es-CO"/>
        </w:rPr>
      </w:pPr>
    </w:p>
    <w:p w14:paraId="5DF3ECDC" w14:textId="6E06956A" w:rsidR="003D7B3A" w:rsidRPr="00BE6831" w:rsidRDefault="494F6C0A" w:rsidP="00912F4C">
      <w:pPr>
        <w:pStyle w:val="Prrafodelista"/>
        <w:numPr>
          <w:ilvl w:val="0"/>
          <w:numId w:val="34"/>
        </w:numPr>
        <w:rPr>
          <w:rFonts w:ascii="Century Gothic" w:hAnsi="Century Gothic"/>
          <w:sz w:val="20"/>
          <w:szCs w:val="20"/>
          <w:lang w:eastAsia="es-CO"/>
        </w:rPr>
      </w:pPr>
      <w:r w:rsidRPr="7A4B29C2">
        <w:rPr>
          <w:rFonts w:ascii="Century Gothic" w:hAnsi="Century Gothic"/>
          <w:sz w:val="20"/>
          <w:szCs w:val="20"/>
          <w:lang w:eastAsia="es-CO"/>
        </w:rPr>
        <w:t xml:space="preserve">Su </w:t>
      </w:r>
      <w:r w:rsidR="6CB28B12" w:rsidRPr="5E6C611D">
        <w:rPr>
          <w:rFonts w:ascii="Century Gothic" w:hAnsi="Century Gothic"/>
          <w:sz w:val="20"/>
          <w:szCs w:val="20"/>
          <w:lang w:eastAsia="es-CO"/>
        </w:rPr>
        <w:t>campo</w:t>
      </w:r>
      <w:r w:rsidR="222C006E" w:rsidRPr="3979DE79">
        <w:rPr>
          <w:rFonts w:ascii="Century Gothic" w:hAnsi="Century Gothic"/>
          <w:sz w:val="20"/>
          <w:szCs w:val="20"/>
          <w:lang w:eastAsia="es-CO"/>
        </w:rPr>
        <w:t xml:space="preserve"> de código</w:t>
      </w:r>
      <w:r w:rsidR="6CB28B12" w:rsidRPr="5E6C611D">
        <w:rPr>
          <w:rFonts w:ascii="Century Gothic" w:hAnsi="Century Gothic"/>
          <w:sz w:val="20"/>
          <w:szCs w:val="20"/>
          <w:lang w:eastAsia="es-CO"/>
        </w:rPr>
        <w:t xml:space="preserve"> [</w:t>
      </w:r>
      <w:proofErr w:type="spellStart"/>
      <w:r w:rsidR="6CB28B12" w:rsidRPr="5E6C611D">
        <w:rPr>
          <w:rFonts w:ascii="Century Gothic" w:hAnsi="Century Gothic"/>
          <w:sz w:val="20"/>
          <w:szCs w:val="20"/>
          <w:lang w:eastAsia="es-CO"/>
        </w:rPr>
        <w:t>ngidentif</w:t>
      </w:r>
      <w:proofErr w:type="spellEnd"/>
      <w:r w:rsidR="6CB28B12" w:rsidRPr="5E6C611D">
        <w:rPr>
          <w:rFonts w:ascii="Century Gothic" w:hAnsi="Century Gothic"/>
          <w:sz w:val="20"/>
          <w:szCs w:val="20"/>
          <w:lang w:eastAsia="es-CO"/>
        </w:rPr>
        <w:t xml:space="preserve">] no </w:t>
      </w:r>
      <w:r w:rsidR="6CB28B12" w:rsidRPr="00CD69D0">
        <w:rPr>
          <w:rFonts w:ascii="Century Gothic" w:hAnsi="Century Gothic"/>
          <w:sz w:val="20"/>
          <w:szCs w:val="20"/>
          <w:lang w:eastAsia="es-CO"/>
        </w:rPr>
        <w:t>t</w:t>
      </w:r>
      <w:r w:rsidR="22B681F6" w:rsidRPr="00CD69D0">
        <w:rPr>
          <w:rFonts w:ascii="Century Gothic" w:hAnsi="Century Gothic"/>
          <w:sz w:val="20"/>
          <w:szCs w:val="20"/>
          <w:lang w:eastAsia="es-CO"/>
        </w:rPr>
        <w:t>iene</w:t>
      </w:r>
      <w:r w:rsidR="00622193" w:rsidRPr="00BE6831">
        <w:rPr>
          <w:rFonts w:ascii="Century Gothic" w:hAnsi="Century Gothic"/>
          <w:sz w:val="20"/>
          <w:szCs w:val="20"/>
          <w:lang w:eastAsia="es-CO"/>
        </w:rPr>
        <w:t xml:space="preserve"> </w:t>
      </w:r>
      <w:r w:rsidR="0003128E" w:rsidRPr="00BE6831">
        <w:rPr>
          <w:rFonts w:ascii="Century Gothic" w:hAnsi="Century Gothic"/>
          <w:sz w:val="20"/>
          <w:szCs w:val="20"/>
          <w:lang w:eastAsia="es-CO"/>
        </w:rPr>
        <w:t xml:space="preserve">asignado </w:t>
      </w:r>
      <w:r w:rsidR="43B59203" w:rsidRPr="00CD69D0">
        <w:rPr>
          <w:rFonts w:ascii="Century Gothic" w:hAnsi="Century Gothic"/>
          <w:sz w:val="20"/>
          <w:szCs w:val="20"/>
          <w:lang w:eastAsia="es-CO"/>
        </w:rPr>
        <w:t>un</w:t>
      </w:r>
      <w:r w:rsidR="0003128E" w:rsidRPr="00BE6831">
        <w:rPr>
          <w:rFonts w:ascii="Century Gothic" w:hAnsi="Century Gothic"/>
          <w:sz w:val="20"/>
          <w:szCs w:val="20"/>
          <w:lang w:eastAsia="es-CO"/>
        </w:rPr>
        <w:t xml:space="preserve"> valor por lo que el campo de</w:t>
      </w:r>
      <w:r w:rsidR="0093258D" w:rsidRPr="00BE6831">
        <w:rPr>
          <w:rFonts w:ascii="Century Gothic" w:hAnsi="Century Gothic"/>
          <w:sz w:val="20"/>
          <w:szCs w:val="20"/>
          <w:lang w:eastAsia="es-CO"/>
        </w:rPr>
        <w:t xml:space="preserve">nominado aparece como nulo </w:t>
      </w:r>
      <w:r w:rsidR="314C287E" w:rsidRPr="00CD69D0">
        <w:rPr>
          <w:rFonts w:ascii="Century Gothic" w:hAnsi="Century Gothic"/>
          <w:sz w:val="20"/>
          <w:szCs w:val="20"/>
          <w:lang w:eastAsia="es-CO"/>
        </w:rPr>
        <w:t>[</w:t>
      </w:r>
      <w:r w:rsidR="33436CE7" w:rsidRPr="00CD69D0">
        <w:rPr>
          <w:rFonts w:ascii="Century Gothic" w:hAnsi="Century Gothic"/>
          <w:sz w:val="20"/>
          <w:szCs w:val="20"/>
          <w:lang w:eastAsia="es-CO"/>
        </w:rPr>
        <w:t>&lt;</w:t>
      </w:r>
      <w:proofErr w:type="spellStart"/>
      <w:r w:rsidR="0093258D" w:rsidRPr="00BE6831">
        <w:rPr>
          <w:rFonts w:ascii="Century Gothic" w:hAnsi="Century Gothic"/>
          <w:sz w:val="20"/>
          <w:szCs w:val="20"/>
          <w:lang w:eastAsia="es-CO"/>
        </w:rPr>
        <w:t>Null</w:t>
      </w:r>
      <w:proofErr w:type="spellEnd"/>
      <w:r w:rsidR="33436CE7" w:rsidRPr="00CD69D0">
        <w:rPr>
          <w:rFonts w:ascii="Century Gothic" w:hAnsi="Century Gothic"/>
          <w:sz w:val="20"/>
          <w:szCs w:val="20"/>
          <w:lang w:eastAsia="es-CO"/>
        </w:rPr>
        <w:t>&gt;</w:t>
      </w:r>
      <w:r w:rsidR="52623D84" w:rsidRPr="00CD69D0">
        <w:rPr>
          <w:rFonts w:ascii="Century Gothic" w:hAnsi="Century Gothic"/>
          <w:sz w:val="20"/>
          <w:szCs w:val="20"/>
          <w:lang w:eastAsia="es-CO"/>
        </w:rPr>
        <w:t>]</w:t>
      </w:r>
      <w:r w:rsidR="7DC30DC4" w:rsidRPr="00CD69D0">
        <w:rPr>
          <w:rFonts w:ascii="Century Gothic" w:hAnsi="Century Gothic"/>
          <w:sz w:val="20"/>
          <w:szCs w:val="20"/>
          <w:lang w:eastAsia="es-CO"/>
        </w:rPr>
        <w:t>.</w:t>
      </w:r>
    </w:p>
    <w:p w14:paraId="291CC8D0" w14:textId="08034C7F" w:rsidR="253A673F" w:rsidRDefault="253A673F" w:rsidP="00CD69D0">
      <w:pPr>
        <w:pStyle w:val="Prrafodelista"/>
        <w:numPr>
          <w:ilvl w:val="0"/>
          <w:numId w:val="34"/>
        </w:numPr>
        <w:rPr>
          <w:rFonts w:ascii="Century Gothic" w:hAnsi="Century Gothic"/>
          <w:sz w:val="20"/>
          <w:szCs w:val="20"/>
          <w:lang w:eastAsia="es-CO"/>
        </w:rPr>
      </w:pPr>
      <w:r w:rsidRPr="5682289A">
        <w:rPr>
          <w:rFonts w:ascii="Century Gothic" w:hAnsi="Century Gothic"/>
          <w:sz w:val="20"/>
          <w:szCs w:val="20"/>
          <w:lang w:eastAsia="es-CO"/>
        </w:rPr>
        <w:t xml:space="preserve">Para un valor en el campo </w:t>
      </w:r>
      <w:r w:rsidR="5678B399" w:rsidRPr="3979DE79">
        <w:rPr>
          <w:rFonts w:ascii="Century Gothic" w:hAnsi="Century Gothic"/>
          <w:sz w:val="20"/>
          <w:szCs w:val="20"/>
          <w:lang w:eastAsia="es-CO"/>
        </w:rPr>
        <w:t xml:space="preserve">de </w:t>
      </w:r>
      <w:r w:rsidR="5678B399" w:rsidRPr="547DB214">
        <w:rPr>
          <w:rFonts w:ascii="Century Gothic" w:hAnsi="Century Gothic"/>
          <w:sz w:val="20"/>
          <w:szCs w:val="20"/>
          <w:lang w:eastAsia="es-CO"/>
        </w:rPr>
        <w:t xml:space="preserve">código </w:t>
      </w:r>
      <w:r w:rsidRPr="5682289A">
        <w:rPr>
          <w:rFonts w:ascii="Century Gothic" w:hAnsi="Century Gothic"/>
          <w:sz w:val="20"/>
          <w:szCs w:val="20"/>
          <w:lang w:eastAsia="es-CO"/>
        </w:rPr>
        <w:t>[</w:t>
      </w:r>
      <w:proofErr w:type="spellStart"/>
      <w:r w:rsidRPr="5682289A">
        <w:rPr>
          <w:rFonts w:ascii="Century Gothic" w:hAnsi="Century Gothic"/>
          <w:sz w:val="20"/>
          <w:szCs w:val="20"/>
          <w:lang w:eastAsia="es-CO"/>
        </w:rPr>
        <w:t>ngidentif</w:t>
      </w:r>
      <w:proofErr w:type="spellEnd"/>
      <w:r w:rsidRPr="5682289A">
        <w:rPr>
          <w:rFonts w:ascii="Century Gothic" w:hAnsi="Century Gothic"/>
          <w:sz w:val="20"/>
          <w:szCs w:val="20"/>
          <w:lang w:eastAsia="es-CO"/>
        </w:rPr>
        <w:t>], se tiene asignado más de un valor</w:t>
      </w:r>
      <w:r w:rsidRPr="4568FF44">
        <w:rPr>
          <w:rFonts w:ascii="Century Gothic" w:hAnsi="Century Gothic"/>
          <w:sz w:val="20"/>
          <w:szCs w:val="20"/>
          <w:lang w:eastAsia="es-CO"/>
        </w:rPr>
        <w:t xml:space="preserve"> </w:t>
      </w:r>
      <w:r w:rsidR="47D027A9" w:rsidRPr="547DB214">
        <w:rPr>
          <w:rFonts w:ascii="Century Gothic" w:hAnsi="Century Gothic"/>
          <w:sz w:val="20"/>
          <w:szCs w:val="20"/>
          <w:lang w:eastAsia="es-CO"/>
        </w:rPr>
        <w:t xml:space="preserve">de nombre geográfico </w:t>
      </w:r>
      <w:r w:rsidRPr="4568FF44">
        <w:rPr>
          <w:rFonts w:ascii="Century Gothic" w:hAnsi="Century Gothic"/>
          <w:sz w:val="20"/>
          <w:szCs w:val="20"/>
          <w:lang w:eastAsia="es-CO"/>
        </w:rPr>
        <w:t>[</w:t>
      </w:r>
      <w:proofErr w:type="spellStart"/>
      <w:r w:rsidRPr="4568FF44">
        <w:rPr>
          <w:rFonts w:ascii="Century Gothic" w:hAnsi="Century Gothic"/>
          <w:sz w:val="20"/>
          <w:szCs w:val="20"/>
          <w:lang w:eastAsia="es-CO"/>
        </w:rPr>
        <w:t>ngnoficial</w:t>
      </w:r>
      <w:proofErr w:type="spellEnd"/>
      <w:r w:rsidRPr="4568FF44">
        <w:rPr>
          <w:rFonts w:ascii="Century Gothic" w:hAnsi="Century Gothic"/>
          <w:sz w:val="20"/>
          <w:szCs w:val="20"/>
          <w:lang w:eastAsia="es-CO"/>
        </w:rPr>
        <w:t>].</w:t>
      </w:r>
    </w:p>
    <w:p w14:paraId="5291D92B" w14:textId="17A64EAC" w:rsidR="0093258D" w:rsidRPr="00BE6831" w:rsidRDefault="034C6294" w:rsidP="00912F4C">
      <w:pPr>
        <w:pStyle w:val="Prrafodelista"/>
        <w:numPr>
          <w:ilvl w:val="0"/>
          <w:numId w:val="34"/>
        </w:numPr>
        <w:rPr>
          <w:rFonts w:ascii="Century Gothic" w:hAnsi="Century Gothic"/>
          <w:sz w:val="20"/>
          <w:szCs w:val="20"/>
          <w:lang w:eastAsia="es-CO"/>
        </w:rPr>
      </w:pPr>
      <w:r w:rsidRPr="5C1B94E5">
        <w:rPr>
          <w:rFonts w:ascii="Century Gothic" w:hAnsi="Century Gothic"/>
          <w:sz w:val="20"/>
          <w:szCs w:val="20"/>
          <w:lang w:eastAsia="es-CO"/>
        </w:rPr>
        <w:t>Alguno de los</w:t>
      </w:r>
      <w:r w:rsidR="253A673F" w:rsidRPr="02C46859">
        <w:rPr>
          <w:rFonts w:ascii="Century Gothic" w:hAnsi="Century Gothic"/>
          <w:sz w:val="20"/>
          <w:szCs w:val="20"/>
          <w:lang w:eastAsia="es-CO"/>
        </w:rPr>
        <w:t xml:space="preserve"> campos </w:t>
      </w:r>
      <w:r w:rsidR="29026EE9" w:rsidRPr="7F2190C0">
        <w:rPr>
          <w:rFonts w:ascii="Century Gothic" w:hAnsi="Century Gothic"/>
          <w:sz w:val="20"/>
          <w:szCs w:val="20"/>
          <w:lang w:eastAsia="es-CO"/>
        </w:rPr>
        <w:t xml:space="preserve">de </w:t>
      </w:r>
      <w:r w:rsidR="29026EE9" w:rsidRPr="7044F026">
        <w:rPr>
          <w:rFonts w:ascii="Century Gothic" w:hAnsi="Century Gothic"/>
          <w:sz w:val="20"/>
          <w:szCs w:val="20"/>
          <w:lang w:eastAsia="es-CO"/>
        </w:rPr>
        <w:t>código</w:t>
      </w:r>
      <w:r w:rsidR="29026EE9" w:rsidRPr="7F2190C0">
        <w:rPr>
          <w:rFonts w:ascii="Century Gothic" w:hAnsi="Century Gothic"/>
          <w:sz w:val="20"/>
          <w:szCs w:val="20"/>
          <w:lang w:eastAsia="es-CO"/>
        </w:rPr>
        <w:t xml:space="preserve">, nombre </w:t>
      </w:r>
      <w:r w:rsidR="29026EE9" w:rsidRPr="7044F026">
        <w:rPr>
          <w:rFonts w:ascii="Century Gothic" w:hAnsi="Century Gothic"/>
          <w:sz w:val="20"/>
          <w:szCs w:val="20"/>
          <w:lang w:eastAsia="es-CO"/>
        </w:rPr>
        <w:t>geográfico, subcategoría</w:t>
      </w:r>
      <w:r w:rsidR="29026EE9" w:rsidRPr="7F2190C0">
        <w:rPr>
          <w:rFonts w:ascii="Century Gothic" w:hAnsi="Century Gothic"/>
          <w:sz w:val="20"/>
          <w:szCs w:val="20"/>
          <w:lang w:eastAsia="es-CO"/>
        </w:rPr>
        <w:t xml:space="preserve"> y </w:t>
      </w:r>
      <w:r w:rsidR="29026EE9" w:rsidRPr="7044F026">
        <w:rPr>
          <w:rFonts w:ascii="Century Gothic" w:hAnsi="Century Gothic"/>
          <w:sz w:val="20"/>
          <w:szCs w:val="20"/>
          <w:lang w:eastAsia="es-CO"/>
        </w:rPr>
        <w:t>categoría</w:t>
      </w:r>
      <w:r w:rsidR="0AA26F66" w:rsidRPr="24449407">
        <w:rPr>
          <w:rFonts w:ascii="Century Gothic" w:hAnsi="Century Gothic"/>
          <w:sz w:val="20"/>
          <w:szCs w:val="20"/>
          <w:lang w:eastAsia="es-CO"/>
        </w:rPr>
        <w:t xml:space="preserve">, </w:t>
      </w:r>
      <w:r w:rsidR="58B54D84" w:rsidRPr="24449407">
        <w:rPr>
          <w:rFonts w:ascii="Century Gothic" w:hAnsi="Century Gothic"/>
          <w:sz w:val="20"/>
          <w:szCs w:val="20"/>
          <w:lang w:eastAsia="es-CO"/>
        </w:rPr>
        <w:t>[</w:t>
      </w:r>
      <w:proofErr w:type="spellStart"/>
      <w:r w:rsidR="253A673F" w:rsidRPr="02C46859">
        <w:rPr>
          <w:rFonts w:ascii="Century Gothic" w:hAnsi="Century Gothic"/>
          <w:sz w:val="20"/>
          <w:szCs w:val="20"/>
          <w:lang w:eastAsia="es-CO"/>
        </w:rPr>
        <w:t>ngidentif</w:t>
      </w:r>
      <w:proofErr w:type="spellEnd"/>
      <w:r w:rsidR="253A673F" w:rsidRPr="02C46859">
        <w:rPr>
          <w:rFonts w:ascii="Century Gothic" w:hAnsi="Century Gothic"/>
          <w:sz w:val="20"/>
          <w:szCs w:val="20"/>
          <w:lang w:eastAsia="es-CO"/>
        </w:rPr>
        <w:t>], [</w:t>
      </w:r>
      <w:proofErr w:type="spellStart"/>
      <w:r w:rsidR="253A673F" w:rsidRPr="02C46859">
        <w:rPr>
          <w:rFonts w:ascii="Century Gothic" w:hAnsi="Century Gothic"/>
          <w:sz w:val="20"/>
          <w:szCs w:val="20"/>
          <w:lang w:eastAsia="es-CO"/>
        </w:rPr>
        <w:t>ngnoficial</w:t>
      </w:r>
      <w:proofErr w:type="spellEnd"/>
      <w:r w:rsidR="253A673F" w:rsidRPr="02C46859">
        <w:rPr>
          <w:rFonts w:ascii="Century Gothic" w:hAnsi="Century Gothic"/>
          <w:sz w:val="20"/>
          <w:szCs w:val="20"/>
          <w:lang w:eastAsia="es-CO"/>
        </w:rPr>
        <w:t>], [</w:t>
      </w:r>
      <w:proofErr w:type="spellStart"/>
      <w:r w:rsidR="253A673F" w:rsidRPr="02C46859">
        <w:rPr>
          <w:rFonts w:ascii="Century Gothic" w:hAnsi="Century Gothic"/>
          <w:sz w:val="20"/>
          <w:szCs w:val="20"/>
          <w:lang w:eastAsia="es-CO"/>
        </w:rPr>
        <w:t>ngsubcateg</w:t>
      </w:r>
      <w:proofErr w:type="spellEnd"/>
      <w:r w:rsidR="253A673F" w:rsidRPr="02C46859">
        <w:rPr>
          <w:rFonts w:ascii="Century Gothic" w:hAnsi="Century Gothic"/>
          <w:sz w:val="20"/>
          <w:szCs w:val="20"/>
          <w:lang w:eastAsia="es-CO"/>
        </w:rPr>
        <w:t>] y [</w:t>
      </w:r>
      <w:proofErr w:type="spellStart"/>
      <w:r w:rsidR="253A673F" w:rsidRPr="02C46859">
        <w:rPr>
          <w:rFonts w:ascii="Century Gothic" w:hAnsi="Century Gothic"/>
          <w:sz w:val="20"/>
          <w:szCs w:val="20"/>
          <w:lang w:eastAsia="es-CO"/>
        </w:rPr>
        <w:t>ngncateg</w:t>
      </w:r>
      <w:proofErr w:type="spellEnd"/>
      <w:r w:rsidR="253A673F" w:rsidRPr="02C46859">
        <w:rPr>
          <w:rFonts w:ascii="Century Gothic" w:hAnsi="Century Gothic"/>
          <w:sz w:val="20"/>
          <w:szCs w:val="20"/>
          <w:lang w:eastAsia="es-CO"/>
        </w:rPr>
        <w:t xml:space="preserve">] </w:t>
      </w:r>
      <w:r w:rsidR="492C85ED" w:rsidRPr="7044F026">
        <w:rPr>
          <w:rFonts w:ascii="Century Gothic" w:hAnsi="Century Gothic"/>
          <w:sz w:val="20"/>
          <w:szCs w:val="20"/>
          <w:lang w:eastAsia="es-CO"/>
        </w:rPr>
        <w:t xml:space="preserve">respectivamente </w:t>
      </w:r>
      <w:r w:rsidR="253A673F" w:rsidRPr="55784932">
        <w:rPr>
          <w:rFonts w:ascii="Century Gothic" w:hAnsi="Century Gothic"/>
          <w:sz w:val="20"/>
          <w:szCs w:val="20"/>
          <w:lang w:eastAsia="es-CO"/>
        </w:rPr>
        <w:t xml:space="preserve">se encuentran </w:t>
      </w:r>
      <w:r w:rsidR="58433BC8" w:rsidRPr="55784932">
        <w:rPr>
          <w:rFonts w:ascii="Century Gothic" w:hAnsi="Century Gothic"/>
          <w:sz w:val="20"/>
          <w:szCs w:val="20"/>
          <w:lang w:eastAsia="es-CO"/>
        </w:rPr>
        <w:t>vacíos o nulos</w:t>
      </w:r>
      <w:r w:rsidR="5BEEA45B" w:rsidRPr="5C1B94E5">
        <w:rPr>
          <w:rFonts w:ascii="Century Gothic" w:hAnsi="Century Gothic"/>
          <w:sz w:val="20"/>
          <w:szCs w:val="20"/>
          <w:lang w:eastAsia="es-CO"/>
        </w:rPr>
        <w:t>.</w:t>
      </w:r>
    </w:p>
    <w:p w14:paraId="2804B897" w14:textId="5F74A3A4" w:rsidR="00BE6831" w:rsidRPr="00EE427E" w:rsidRDefault="00BE6831" w:rsidP="00BE6831">
      <w:pPr>
        <w:rPr>
          <w:rFonts w:ascii="Century Gothic" w:hAnsi="Century Gothic"/>
          <w:b/>
          <w:bCs/>
          <w:sz w:val="20"/>
          <w:szCs w:val="20"/>
          <w:lang w:eastAsia="es-CO"/>
        </w:rPr>
      </w:pPr>
      <w:r w:rsidRPr="00EE427E">
        <w:rPr>
          <w:rFonts w:ascii="Century Gothic" w:hAnsi="Century Gothic"/>
          <w:sz w:val="20"/>
          <w:szCs w:val="20"/>
          <w:lang w:eastAsia="es-CO"/>
        </w:rPr>
        <w:t xml:space="preserve">Es importante resaltar que para el correcto funcionamiento </w:t>
      </w:r>
      <w:r w:rsidRPr="4A19124F">
        <w:rPr>
          <w:rFonts w:ascii="Century Gothic" w:hAnsi="Century Gothic"/>
          <w:sz w:val="20"/>
          <w:szCs w:val="20"/>
          <w:lang w:eastAsia="es-CO"/>
        </w:rPr>
        <w:t>de</w:t>
      </w:r>
      <w:r w:rsidR="416BC801" w:rsidRPr="4A19124F">
        <w:rPr>
          <w:rFonts w:ascii="Century Gothic" w:hAnsi="Century Gothic"/>
          <w:sz w:val="20"/>
          <w:szCs w:val="20"/>
          <w:lang w:eastAsia="es-CO"/>
        </w:rPr>
        <w:t xml:space="preserve"> la herramienta</w:t>
      </w:r>
      <w:r w:rsidR="2566682D" w:rsidRPr="4A19124F">
        <w:rPr>
          <w:rFonts w:ascii="Century Gothic" w:hAnsi="Century Gothic"/>
          <w:sz w:val="20"/>
          <w:szCs w:val="20"/>
          <w:lang w:eastAsia="es-CO"/>
        </w:rPr>
        <w:t xml:space="preserve"> </w:t>
      </w:r>
      <w:r w:rsidR="4CCF51F7" w:rsidRPr="4A19124F">
        <w:rPr>
          <w:rFonts w:ascii="Century Gothic" w:hAnsi="Century Gothic"/>
          <w:b/>
          <w:bCs/>
          <w:sz w:val="20"/>
          <w:szCs w:val="20"/>
          <w:lang w:eastAsia="es-CO"/>
        </w:rPr>
        <w:t>los</w:t>
      </w:r>
      <w:r w:rsidR="2566682D" w:rsidRPr="4A19124F">
        <w:rPr>
          <w:rFonts w:ascii="Century Gothic" w:hAnsi="Century Gothic"/>
          <w:b/>
          <w:bCs/>
          <w:sz w:val="20"/>
          <w:szCs w:val="20"/>
          <w:lang w:eastAsia="es-CO"/>
        </w:rPr>
        <w:t xml:space="preserve"> campo</w:t>
      </w:r>
      <w:r w:rsidR="7EA266BF" w:rsidRPr="4A19124F">
        <w:rPr>
          <w:rFonts w:ascii="Century Gothic" w:hAnsi="Century Gothic"/>
          <w:b/>
          <w:bCs/>
          <w:sz w:val="20"/>
          <w:szCs w:val="20"/>
          <w:lang w:eastAsia="es-CO"/>
        </w:rPr>
        <w:t xml:space="preserve">s de </w:t>
      </w:r>
      <w:r w:rsidR="61BCB00D" w:rsidRPr="655F2DDB">
        <w:rPr>
          <w:rFonts w:ascii="Century Gothic" w:hAnsi="Century Gothic"/>
          <w:b/>
          <w:bCs/>
          <w:sz w:val="20"/>
          <w:szCs w:val="20"/>
          <w:lang w:eastAsia="es-CO"/>
        </w:rPr>
        <w:t>interés</w:t>
      </w:r>
      <w:r w:rsidRPr="00EE427E">
        <w:rPr>
          <w:rFonts w:ascii="Century Gothic" w:hAnsi="Century Gothic"/>
          <w:b/>
          <w:bCs/>
          <w:sz w:val="20"/>
          <w:szCs w:val="20"/>
          <w:lang w:eastAsia="es-CO"/>
        </w:rPr>
        <w:t xml:space="preserve"> donde se </w:t>
      </w:r>
      <w:r w:rsidR="2566682D" w:rsidRPr="4A19124F">
        <w:rPr>
          <w:rFonts w:ascii="Century Gothic" w:hAnsi="Century Gothic"/>
          <w:b/>
          <w:bCs/>
          <w:sz w:val="20"/>
          <w:szCs w:val="20"/>
          <w:lang w:eastAsia="es-CO"/>
        </w:rPr>
        <w:t>encuentra</w:t>
      </w:r>
      <w:r w:rsidR="14D0F453" w:rsidRPr="4A19124F">
        <w:rPr>
          <w:rFonts w:ascii="Century Gothic" w:hAnsi="Century Gothic"/>
          <w:b/>
          <w:bCs/>
          <w:sz w:val="20"/>
          <w:szCs w:val="20"/>
          <w:lang w:eastAsia="es-CO"/>
        </w:rPr>
        <w:t>n</w:t>
      </w:r>
      <w:r w:rsidR="2566682D" w:rsidRPr="4A19124F">
        <w:rPr>
          <w:rFonts w:ascii="Century Gothic" w:hAnsi="Century Gothic"/>
          <w:b/>
          <w:bCs/>
          <w:sz w:val="20"/>
          <w:szCs w:val="20"/>
          <w:lang w:eastAsia="es-CO"/>
        </w:rPr>
        <w:t xml:space="preserve"> </w:t>
      </w:r>
      <w:r w:rsidR="34694061" w:rsidRPr="4A19124F">
        <w:rPr>
          <w:rFonts w:ascii="Century Gothic" w:hAnsi="Century Gothic"/>
          <w:b/>
          <w:bCs/>
          <w:sz w:val="20"/>
          <w:szCs w:val="20"/>
          <w:lang w:eastAsia="es-CO"/>
        </w:rPr>
        <w:t>los</w:t>
      </w:r>
      <w:r w:rsidR="007D5FF0" w:rsidRPr="00EE427E">
        <w:rPr>
          <w:rFonts w:ascii="Century Gothic" w:hAnsi="Century Gothic"/>
          <w:b/>
          <w:bCs/>
          <w:sz w:val="20"/>
          <w:szCs w:val="20"/>
          <w:lang w:eastAsia="es-CO"/>
        </w:rPr>
        <w:t xml:space="preserve"> </w:t>
      </w:r>
      <w:r w:rsidR="007D5FF0" w:rsidRPr="655F2DDB">
        <w:rPr>
          <w:rFonts w:ascii="Century Gothic" w:hAnsi="Century Gothic"/>
          <w:b/>
          <w:bCs/>
          <w:sz w:val="20"/>
          <w:szCs w:val="20"/>
          <w:lang w:eastAsia="es-CO"/>
        </w:rPr>
        <w:t>d</w:t>
      </w:r>
      <w:r w:rsidR="34694061" w:rsidRPr="655F2DDB">
        <w:rPr>
          <w:rFonts w:ascii="Century Gothic" w:hAnsi="Century Gothic"/>
          <w:b/>
          <w:bCs/>
          <w:sz w:val="20"/>
          <w:szCs w:val="20"/>
          <w:lang w:eastAsia="es-CO"/>
        </w:rPr>
        <w:t>atos</w:t>
      </w:r>
      <w:r w:rsidR="3645A439" w:rsidRPr="655F2DDB">
        <w:rPr>
          <w:rFonts w:ascii="Century Gothic" w:hAnsi="Century Gothic"/>
          <w:b/>
          <w:bCs/>
          <w:sz w:val="20"/>
          <w:szCs w:val="20"/>
          <w:lang w:eastAsia="es-CO"/>
        </w:rPr>
        <w:t xml:space="preserve"> </w:t>
      </w:r>
      <w:r w:rsidR="007D5FF0" w:rsidRPr="00EE427E">
        <w:rPr>
          <w:rFonts w:ascii="Century Gothic" w:hAnsi="Century Gothic"/>
          <w:b/>
          <w:bCs/>
          <w:sz w:val="20"/>
          <w:szCs w:val="20"/>
          <w:lang w:eastAsia="es-CO"/>
        </w:rPr>
        <w:t xml:space="preserve">de cada elemento geográfica </w:t>
      </w:r>
      <w:r w:rsidR="14D4AD32" w:rsidRPr="655F2DDB">
        <w:rPr>
          <w:rFonts w:ascii="Century Gothic" w:hAnsi="Century Gothic"/>
          <w:b/>
          <w:bCs/>
          <w:sz w:val="20"/>
          <w:szCs w:val="20"/>
          <w:lang w:eastAsia="es-CO"/>
        </w:rPr>
        <w:t>deben</w:t>
      </w:r>
      <w:r w:rsidR="00EE427E" w:rsidRPr="00EE427E">
        <w:rPr>
          <w:rFonts w:ascii="Century Gothic" w:hAnsi="Century Gothic"/>
          <w:b/>
          <w:bCs/>
          <w:sz w:val="20"/>
          <w:szCs w:val="20"/>
          <w:lang w:eastAsia="es-CO"/>
        </w:rPr>
        <w:t xml:space="preserve"> denominarse </w:t>
      </w:r>
      <w:r w:rsidR="0FC31B04" w:rsidRPr="655F2DDB">
        <w:rPr>
          <w:rFonts w:ascii="Century Gothic" w:hAnsi="Century Gothic"/>
          <w:b/>
          <w:bCs/>
          <w:sz w:val="20"/>
          <w:szCs w:val="20"/>
          <w:lang w:eastAsia="es-CO"/>
        </w:rPr>
        <w:t>[</w:t>
      </w:r>
      <w:proofErr w:type="spellStart"/>
      <w:r w:rsidR="0FC31B04" w:rsidRPr="655F2DDB">
        <w:rPr>
          <w:rFonts w:ascii="Century Gothic" w:hAnsi="Century Gothic"/>
          <w:b/>
          <w:bCs/>
          <w:sz w:val="20"/>
          <w:szCs w:val="20"/>
          <w:lang w:eastAsia="es-CO"/>
        </w:rPr>
        <w:t>ngidentif</w:t>
      </w:r>
      <w:proofErr w:type="spellEnd"/>
      <w:r w:rsidR="0FC31B04" w:rsidRPr="655F2DDB">
        <w:rPr>
          <w:rFonts w:ascii="Century Gothic" w:hAnsi="Century Gothic"/>
          <w:b/>
          <w:bCs/>
          <w:sz w:val="20"/>
          <w:szCs w:val="20"/>
          <w:lang w:eastAsia="es-CO"/>
        </w:rPr>
        <w:t>], [</w:t>
      </w:r>
      <w:proofErr w:type="spellStart"/>
      <w:r w:rsidR="0FC31B04" w:rsidRPr="655F2DDB">
        <w:rPr>
          <w:rFonts w:ascii="Century Gothic" w:hAnsi="Century Gothic"/>
          <w:b/>
          <w:bCs/>
          <w:sz w:val="20"/>
          <w:szCs w:val="20"/>
          <w:lang w:eastAsia="es-CO"/>
        </w:rPr>
        <w:t>ngnoficial</w:t>
      </w:r>
      <w:proofErr w:type="spellEnd"/>
      <w:r w:rsidR="0FC31B04" w:rsidRPr="655F2DDB">
        <w:rPr>
          <w:rFonts w:ascii="Century Gothic" w:hAnsi="Century Gothic"/>
          <w:b/>
          <w:bCs/>
          <w:sz w:val="20"/>
          <w:szCs w:val="20"/>
          <w:lang w:eastAsia="es-CO"/>
        </w:rPr>
        <w:t>], [</w:t>
      </w:r>
      <w:proofErr w:type="spellStart"/>
      <w:r w:rsidR="0FC31B04" w:rsidRPr="655F2DDB">
        <w:rPr>
          <w:rFonts w:ascii="Century Gothic" w:hAnsi="Century Gothic"/>
          <w:b/>
          <w:bCs/>
          <w:sz w:val="20"/>
          <w:szCs w:val="20"/>
          <w:lang w:eastAsia="es-CO"/>
        </w:rPr>
        <w:t>ngsubcateg</w:t>
      </w:r>
      <w:proofErr w:type="spellEnd"/>
      <w:r w:rsidR="0FC31B04" w:rsidRPr="655F2DDB">
        <w:rPr>
          <w:rFonts w:ascii="Century Gothic" w:hAnsi="Century Gothic"/>
          <w:b/>
          <w:bCs/>
          <w:sz w:val="20"/>
          <w:szCs w:val="20"/>
          <w:lang w:eastAsia="es-CO"/>
        </w:rPr>
        <w:t>] y [</w:t>
      </w:r>
      <w:proofErr w:type="spellStart"/>
      <w:r w:rsidR="0FC31B04" w:rsidRPr="655F2DDB">
        <w:rPr>
          <w:rFonts w:ascii="Century Gothic" w:hAnsi="Century Gothic"/>
          <w:b/>
          <w:bCs/>
          <w:sz w:val="20"/>
          <w:szCs w:val="20"/>
          <w:lang w:eastAsia="es-CO"/>
        </w:rPr>
        <w:t>ngncateg</w:t>
      </w:r>
      <w:proofErr w:type="spellEnd"/>
      <w:r w:rsidR="0FC31B04" w:rsidRPr="655F2DDB">
        <w:rPr>
          <w:rFonts w:ascii="Century Gothic" w:hAnsi="Century Gothic"/>
          <w:b/>
          <w:bCs/>
          <w:sz w:val="20"/>
          <w:szCs w:val="20"/>
          <w:lang w:eastAsia="es-CO"/>
        </w:rPr>
        <w:t>]</w:t>
      </w:r>
      <w:r w:rsidR="4E6004F8" w:rsidRPr="24449407">
        <w:rPr>
          <w:rFonts w:ascii="Century Gothic" w:hAnsi="Century Gothic"/>
          <w:b/>
          <w:bCs/>
          <w:sz w:val="20"/>
          <w:szCs w:val="20"/>
          <w:lang w:eastAsia="es-CO"/>
        </w:rPr>
        <w:t xml:space="preserve"> en la </w:t>
      </w:r>
      <w:r w:rsidR="26F85108" w:rsidRPr="24449407">
        <w:rPr>
          <w:rFonts w:ascii="Century Gothic" w:hAnsi="Century Gothic"/>
          <w:b/>
          <w:bCs/>
          <w:sz w:val="20"/>
          <w:szCs w:val="20"/>
          <w:lang w:eastAsia="es-CO"/>
        </w:rPr>
        <w:t>tabla de atributos.</w:t>
      </w:r>
    </w:p>
    <w:p w14:paraId="71D2A30A" w14:textId="1F8E7BF6" w:rsidR="003D7B3A" w:rsidRDefault="003D7B3A" w:rsidP="0D45B534">
      <w:pPr>
        <w:ind w:left="773"/>
        <w:jc w:val="both"/>
        <w:textAlignment w:val="baseline"/>
        <w:rPr>
          <w:rFonts w:ascii="Segoe UI" w:eastAsia="Times New Roman" w:hAnsi="Segoe UI" w:cs="Segoe UI"/>
          <w:sz w:val="18"/>
          <w:szCs w:val="18"/>
          <w:lang w:eastAsia="es-CO"/>
        </w:rPr>
      </w:pPr>
    </w:p>
    <w:p w14:paraId="3035E5D6" w14:textId="1F8E7BF6" w:rsidR="0D45B534" w:rsidRDefault="0D45B534" w:rsidP="0D45B534">
      <w:pPr>
        <w:ind w:left="773"/>
        <w:jc w:val="both"/>
        <w:rPr>
          <w:rFonts w:ascii="Segoe UI" w:eastAsia="Times New Roman" w:hAnsi="Segoe UI" w:cs="Segoe UI"/>
          <w:sz w:val="18"/>
          <w:szCs w:val="18"/>
          <w:lang w:eastAsia="es-CO"/>
        </w:rPr>
      </w:pPr>
    </w:p>
    <w:p w14:paraId="38C59EC9" w14:textId="07288D52" w:rsidR="003D7B3A" w:rsidRPr="001E4476" w:rsidRDefault="005B055D" w:rsidP="001E4476">
      <w:pPr>
        <w:ind w:firstLine="708"/>
        <w:jc w:val="both"/>
        <w:textAlignment w:val="baseline"/>
        <w:rPr>
          <w:rFonts w:ascii="Segoe UI" w:eastAsia="Times New Roman" w:hAnsi="Segoe UI" w:cs="Segoe UI"/>
          <w:sz w:val="18"/>
          <w:szCs w:val="18"/>
          <w:lang w:eastAsia="es-CO"/>
        </w:rPr>
      </w:pPr>
      <w:r>
        <w:rPr>
          <w:rFonts w:ascii="Century Gothic" w:eastAsia="Times New Roman" w:hAnsi="Century Gothic" w:cs="Segoe UI"/>
          <w:b/>
          <w:bCs/>
          <w:color w:val="2F5496"/>
          <w:sz w:val="20"/>
          <w:szCs w:val="20"/>
          <w:lang w:val="es-ES" w:eastAsia="es-CO"/>
        </w:rPr>
        <w:t xml:space="preserve">4.1 </w:t>
      </w:r>
      <w:r w:rsidR="003D7B3A" w:rsidRPr="003D7B3A">
        <w:rPr>
          <w:rFonts w:ascii="Century Gothic" w:eastAsia="Times New Roman" w:hAnsi="Century Gothic" w:cs="Segoe UI"/>
          <w:b/>
          <w:bCs/>
          <w:color w:val="2F5496"/>
          <w:sz w:val="20"/>
          <w:szCs w:val="20"/>
          <w:lang w:val="es-ES" w:eastAsia="es-CO"/>
        </w:rPr>
        <w:t>EJECUCIÓN DE LA HERRAMIENTA</w:t>
      </w:r>
      <w:r w:rsidR="003D7B3A" w:rsidRPr="003D7B3A">
        <w:rPr>
          <w:rFonts w:ascii="Century Gothic" w:eastAsia="Times New Roman" w:hAnsi="Century Gothic" w:cs="Segoe UI"/>
          <w:b/>
          <w:bCs/>
          <w:color w:val="2F5496"/>
          <w:sz w:val="20"/>
          <w:szCs w:val="20"/>
          <w:lang w:eastAsia="es-CO"/>
        </w:rPr>
        <w:t> </w:t>
      </w:r>
    </w:p>
    <w:p w14:paraId="2D8D4ECA" w14:textId="77777777" w:rsidR="005B055D" w:rsidRPr="003D7B3A" w:rsidRDefault="005B055D" w:rsidP="005B055D">
      <w:pPr>
        <w:ind w:firstLine="708"/>
        <w:textAlignment w:val="baseline"/>
        <w:rPr>
          <w:rFonts w:ascii="Century Gothic" w:eastAsia="Times New Roman" w:hAnsi="Century Gothic" w:cs="Segoe UI"/>
          <w:b/>
          <w:bCs/>
          <w:color w:val="2F5496"/>
          <w:sz w:val="20"/>
          <w:szCs w:val="20"/>
          <w:lang w:eastAsia="es-CO"/>
        </w:rPr>
      </w:pPr>
    </w:p>
    <w:p w14:paraId="1BB8D626" w14:textId="4D57C914" w:rsidR="00501187" w:rsidRDefault="003D7B3A" w:rsidP="003D7B3A">
      <w:pPr>
        <w:jc w:val="both"/>
        <w:textAlignment w:val="baseline"/>
        <w:rPr>
          <w:rFonts w:ascii="Century Gothic" w:eastAsia="Times New Roman" w:hAnsi="Century Gothic" w:cs="Segoe UI"/>
          <w:sz w:val="20"/>
          <w:szCs w:val="20"/>
          <w:lang w:val="es-ES" w:eastAsia="es-CO"/>
        </w:rPr>
      </w:pPr>
      <w:r w:rsidRPr="003D7B3A">
        <w:rPr>
          <w:rFonts w:ascii="Century Gothic" w:eastAsia="Times New Roman" w:hAnsi="Century Gothic" w:cs="Segoe UI"/>
          <w:sz w:val="20"/>
          <w:szCs w:val="20"/>
          <w:lang w:val="es-ES" w:eastAsia="es-CO"/>
        </w:rPr>
        <w:t>Para</w:t>
      </w:r>
      <w:r w:rsidR="00400878">
        <w:rPr>
          <w:rFonts w:ascii="Century Gothic" w:eastAsia="Times New Roman" w:hAnsi="Century Gothic" w:cs="Segoe UI"/>
          <w:sz w:val="20"/>
          <w:szCs w:val="20"/>
          <w:lang w:val="es-ES" w:eastAsia="es-CO"/>
        </w:rPr>
        <w:t xml:space="preserve"> determinar los elementos geográficos</w:t>
      </w:r>
      <w:r w:rsidR="001E4476">
        <w:rPr>
          <w:rFonts w:ascii="Century Gothic" w:eastAsia="Times New Roman" w:hAnsi="Century Gothic" w:cs="Segoe UI"/>
          <w:sz w:val="20"/>
          <w:szCs w:val="20"/>
          <w:lang w:val="es-ES" w:eastAsia="es-CO"/>
        </w:rPr>
        <w:t xml:space="preserve"> que tienen </w:t>
      </w:r>
      <w:r w:rsidR="3AF5D9F5" w:rsidRPr="12BE20FF">
        <w:rPr>
          <w:rFonts w:ascii="Century Gothic" w:eastAsia="Times New Roman" w:hAnsi="Century Gothic" w:cs="Segoe UI"/>
          <w:sz w:val="20"/>
          <w:szCs w:val="20"/>
          <w:lang w:val="es-ES" w:eastAsia="es-CO"/>
        </w:rPr>
        <w:t xml:space="preserve">alguna de las </w:t>
      </w:r>
      <w:r w:rsidR="3AF5D9F5" w:rsidRPr="114E246F">
        <w:rPr>
          <w:rFonts w:ascii="Century Gothic" w:eastAsia="Times New Roman" w:hAnsi="Century Gothic" w:cs="Segoe UI"/>
          <w:sz w:val="20"/>
          <w:szCs w:val="20"/>
          <w:lang w:val="es-ES" w:eastAsia="es-CO"/>
        </w:rPr>
        <w:t>características</w:t>
      </w:r>
      <w:r w:rsidR="3AF5D9F5" w:rsidRPr="12BE20FF">
        <w:rPr>
          <w:rFonts w:ascii="Century Gothic" w:eastAsia="Times New Roman" w:hAnsi="Century Gothic" w:cs="Segoe UI"/>
          <w:sz w:val="20"/>
          <w:szCs w:val="20"/>
          <w:lang w:val="es-ES" w:eastAsia="es-CO"/>
        </w:rPr>
        <w:t xml:space="preserve"> ante </w:t>
      </w:r>
      <w:r w:rsidR="3AF5D9F5" w:rsidRPr="114E246F">
        <w:rPr>
          <w:rFonts w:ascii="Century Gothic" w:eastAsia="Times New Roman" w:hAnsi="Century Gothic" w:cs="Segoe UI"/>
          <w:sz w:val="20"/>
          <w:szCs w:val="20"/>
          <w:lang w:val="es-ES" w:eastAsia="es-CO"/>
        </w:rPr>
        <w:t>mencionadas</w:t>
      </w:r>
      <w:r w:rsidR="001E4476">
        <w:rPr>
          <w:rFonts w:ascii="Century Gothic" w:eastAsia="Times New Roman" w:hAnsi="Century Gothic" w:cs="Segoe UI"/>
          <w:sz w:val="20"/>
          <w:szCs w:val="20"/>
          <w:lang w:val="es-ES" w:eastAsia="es-CO"/>
        </w:rPr>
        <w:t>, se convierte al parámetro de entrada (</w:t>
      </w:r>
      <w:proofErr w:type="spellStart"/>
      <w:r w:rsidR="001E4476">
        <w:rPr>
          <w:rFonts w:ascii="Century Gothic" w:eastAsia="Times New Roman" w:hAnsi="Century Gothic" w:cs="Segoe UI"/>
          <w:sz w:val="20"/>
          <w:szCs w:val="20"/>
          <w:lang w:val="es-ES" w:eastAsia="es-CO"/>
        </w:rPr>
        <w:t>Feature</w:t>
      </w:r>
      <w:proofErr w:type="spellEnd"/>
      <w:r w:rsidR="001E4476">
        <w:rPr>
          <w:rFonts w:ascii="Century Gothic" w:eastAsia="Times New Roman" w:hAnsi="Century Gothic" w:cs="Segoe UI"/>
          <w:sz w:val="20"/>
          <w:szCs w:val="20"/>
          <w:lang w:val="es-ES" w:eastAsia="es-CO"/>
        </w:rPr>
        <w:t xml:space="preserve"> </w:t>
      </w:r>
      <w:proofErr w:type="spellStart"/>
      <w:r w:rsidR="001E4476">
        <w:rPr>
          <w:rFonts w:ascii="Century Gothic" w:eastAsia="Times New Roman" w:hAnsi="Century Gothic" w:cs="Segoe UI"/>
          <w:sz w:val="20"/>
          <w:szCs w:val="20"/>
          <w:lang w:val="es-ES" w:eastAsia="es-CO"/>
        </w:rPr>
        <w:t>Class</w:t>
      </w:r>
      <w:proofErr w:type="spellEnd"/>
      <w:r w:rsidR="001E4476">
        <w:rPr>
          <w:rFonts w:ascii="Century Gothic" w:eastAsia="Times New Roman" w:hAnsi="Century Gothic" w:cs="Segoe UI"/>
          <w:sz w:val="20"/>
          <w:szCs w:val="20"/>
          <w:lang w:val="es-ES" w:eastAsia="es-CO"/>
        </w:rPr>
        <w:t xml:space="preserve">) en una tabla de datos, la cual se </w:t>
      </w:r>
      <w:r w:rsidR="001E4476" w:rsidRPr="067DE8B0">
        <w:rPr>
          <w:rFonts w:ascii="Century Gothic" w:eastAsia="Times New Roman" w:hAnsi="Century Gothic" w:cs="Segoe UI"/>
          <w:sz w:val="20"/>
          <w:szCs w:val="20"/>
          <w:lang w:val="es-ES" w:eastAsia="es-CO"/>
        </w:rPr>
        <w:t>manipula</w:t>
      </w:r>
      <w:r w:rsidR="001E4476">
        <w:rPr>
          <w:rFonts w:ascii="Century Gothic" w:eastAsia="Times New Roman" w:hAnsi="Century Gothic" w:cs="Segoe UI"/>
          <w:sz w:val="20"/>
          <w:szCs w:val="20"/>
          <w:lang w:val="es-ES" w:eastAsia="es-CO"/>
        </w:rPr>
        <w:t xml:space="preserve"> para filtrar a los elementos que cumplan con la condición invalidez,</w:t>
      </w:r>
      <w:r w:rsidR="00501187">
        <w:rPr>
          <w:rFonts w:ascii="Century Gothic" w:eastAsia="Times New Roman" w:hAnsi="Century Gothic" w:cs="Segoe UI"/>
          <w:sz w:val="20"/>
          <w:szCs w:val="20"/>
          <w:lang w:val="es-ES" w:eastAsia="es-CO"/>
        </w:rPr>
        <w:t xml:space="preserve"> que será evaluada sobre </w:t>
      </w:r>
      <w:r w:rsidR="00501187" w:rsidRPr="114E246F">
        <w:rPr>
          <w:rFonts w:ascii="Century Gothic" w:eastAsia="Times New Roman" w:hAnsi="Century Gothic" w:cs="Segoe UI"/>
          <w:sz w:val="20"/>
          <w:szCs w:val="20"/>
          <w:lang w:val="es-ES" w:eastAsia="es-CO"/>
        </w:rPr>
        <w:t>l</w:t>
      </w:r>
      <w:r w:rsidR="03E70049" w:rsidRPr="114E246F">
        <w:rPr>
          <w:rFonts w:ascii="Century Gothic" w:eastAsia="Times New Roman" w:hAnsi="Century Gothic" w:cs="Segoe UI"/>
          <w:sz w:val="20"/>
          <w:szCs w:val="20"/>
          <w:lang w:val="es-ES" w:eastAsia="es-CO"/>
        </w:rPr>
        <w:t xml:space="preserve">os campos de </w:t>
      </w:r>
      <w:r w:rsidR="03E70049" w:rsidRPr="41F50D43">
        <w:rPr>
          <w:rFonts w:ascii="Century Gothic" w:eastAsia="Times New Roman" w:hAnsi="Century Gothic" w:cs="Segoe UI"/>
          <w:sz w:val="20"/>
          <w:szCs w:val="20"/>
          <w:lang w:val="es-ES" w:eastAsia="es-CO"/>
        </w:rPr>
        <w:t>inter</w:t>
      </w:r>
      <w:ins w:id="0" w:author="Microsoft Word" w:date="2024-02-27T11:16:00Z">
        <w:r w:rsidR="7564BF59" w:rsidRPr="41F50D43">
          <w:rPr>
            <w:rFonts w:ascii="Century Gothic" w:eastAsia="Times New Roman" w:hAnsi="Century Gothic" w:cs="Segoe UI"/>
            <w:sz w:val="20"/>
            <w:szCs w:val="20"/>
            <w:lang w:val="es-ES" w:eastAsia="es-CO"/>
          </w:rPr>
          <w:t>és</w:t>
        </w:r>
      </w:ins>
      <w:r w:rsidR="00501187">
        <w:rPr>
          <w:rFonts w:ascii="Century Gothic" w:eastAsia="Times New Roman" w:hAnsi="Century Gothic" w:cs="Segoe UI"/>
          <w:sz w:val="20"/>
          <w:szCs w:val="20"/>
          <w:lang w:val="es-ES" w:eastAsia="es-CO"/>
        </w:rPr>
        <w:t>,</w:t>
      </w:r>
      <w:r w:rsidR="001E4476">
        <w:rPr>
          <w:rFonts w:ascii="Century Gothic" w:eastAsia="Times New Roman" w:hAnsi="Century Gothic" w:cs="Segoe UI"/>
          <w:sz w:val="20"/>
          <w:szCs w:val="20"/>
          <w:lang w:val="es-ES" w:eastAsia="es-CO"/>
        </w:rPr>
        <w:t xml:space="preserve"> para posteriormente organizarlos por grupos y realizar un conteo por cada elemento encontrado con su respectiva ID</w:t>
      </w:r>
      <w:r w:rsidR="4205D3D4" w:rsidRPr="7F371F91">
        <w:rPr>
          <w:rFonts w:ascii="Century Gothic" w:eastAsia="Times New Roman" w:hAnsi="Century Gothic" w:cs="Segoe UI"/>
          <w:sz w:val="20"/>
          <w:szCs w:val="20"/>
          <w:lang w:val="es-ES" w:eastAsia="es-CO"/>
        </w:rPr>
        <w:t>,</w:t>
      </w:r>
      <w:r w:rsidR="001E4476">
        <w:rPr>
          <w:rFonts w:ascii="Century Gothic" w:eastAsia="Times New Roman" w:hAnsi="Century Gothic" w:cs="Segoe UI"/>
          <w:sz w:val="20"/>
          <w:szCs w:val="20"/>
          <w:lang w:val="es-ES" w:eastAsia="es-CO"/>
        </w:rPr>
        <w:t xml:space="preserve"> para finalmente entregar un reporte en un archivo de texto con dichos resultado en la ruta de salida definida por el usuario.</w:t>
      </w:r>
      <w:r w:rsidR="001D5F54">
        <w:rPr>
          <w:rFonts w:ascii="Century Gothic" w:eastAsia="Times New Roman" w:hAnsi="Century Gothic" w:cs="Segoe UI"/>
          <w:sz w:val="20"/>
          <w:szCs w:val="20"/>
          <w:lang w:val="es-ES" w:eastAsia="es-CO"/>
        </w:rPr>
        <w:t xml:space="preserve"> </w:t>
      </w:r>
      <w:r w:rsidR="509EAC6F" w:rsidRPr="049D917D">
        <w:rPr>
          <w:rFonts w:ascii="Century Gothic" w:eastAsia="Times New Roman" w:hAnsi="Century Gothic" w:cs="Segoe UI"/>
          <w:sz w:val="20"/>
          <w:szCs w:val="20"/>
          <w:lang w:val="es-ES" w:eastAsia="es-CO"/>
        </w:rPr>
        <w:t xml:space="preserve">La ventana grafica de la herramienta se </w:t>
      </w:r>
      <w:r w:rsidR="509EAC6F" w:rsidRPr="66539959">
        <w:rPr>
          <w:rFonts w:ascii="Century Gothic" w:eastAsia="Times New Roman" w:hAnsi="Century Gothic" w:cs="Segoe UI"/>
          <w:sz w:val="20"/>
          <w:szCs w:val="20"/>
          <w:lang w:val="es-ES" w:eastAsia="es-CO"/>
        </w:rPr>
        <w:t xml:space="preserve">muestra a continuación. </w:t>
      </w:r>
    </w:p>
    <w:p w14:paraId="6D6E8EFC" w14:textId="5C68EF14" w:rsidR="41F50D43" w:rsidRDefault="41F50D43" w:rsidP="41F50D43">
      <w:pPr>
        <w:jc w:val="both"/>
        <w:rPr>
          <w:rFonts w:ascii="Century Gothic" w:eastAsia="Times New Roman" w:hAnsi="Century Gothic" w:cs="Segoe UI"/>
          <w:sz w:val="20"/>
          <w:szCs w:val="20"/>
          <w:lang w:val="es-ES" w:eastAsia="es-CO"/>
        </w:rPr>
      </w:pPr>
    </w:p>
    <w:p w14:paraId="12F9405F" w14:textId="1AC3352B" w:rsidR="003D7B3A" w:rsidRPr="003D7B3A" w:rsidRDefault="00501187" w:rsidP="003D7B3A">
      <w:pPr>
        <w:jc w:val="center"/>
        <w:textAlignment w:val="baseline"/>
        <w:rPr>
          <w:rFonts w:ascii="Segoe UI" w:eastAsia="Times New Roman" w:hAnsi="Segoe UI" w:cs="Segoe UI"/>
          <w:sz w:val="18"/>
          <w:szCs w:val="18"/>
          <w:lang w:eastAsia="es-CO"/>
        </w:rPr>
      </w:pPr>
      <w:r>
        <w:rPr>
          <w:noProof/>
        </w:rPr>
        <w:drawing>
          <wp:inline distT="0" distB="0" distL="0" distR="0" wp14:anchorId="61D0B7F5" wp14:editId="63959576">
            <wp:extent cx="3758540" cy="3434800"/>
            <wp:effectExtent l="0" t="0" r="444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2">
                      <a:extLst>
                        <a:ext uri="{28A0092B-C50C-407E-A947-70E740481C1C}">
                          <a14:useLocalDpi xmlns:a14="http://schemas.microsoft.com/office/drawing/2010/main" val="0"/>
                        </a:ext>
                      </a:extLst>
                    </a:blip>
                    <a:stretch>
                      <a:fillRect/>
                    </a:stretch>
                  </pic:blipFill>
                  <pic:spPr>
                    <a:xfrm>
                      <a:off x="0" y="0"/>
                      <a:ext cx="3758540" cy="3434800"/>
                    </a:xfrm>
                    <a:prstGeom prst="rect">
                      <a:avLst/>
                    </a:prstGeom>
                  </pic:spPr>
                </pic:pic>
              </a:graphicData>
            </a:graphic>
          </wp:inline>
        </w:drawing>
      </w:r>
      <w:r w:rsidR="001D5F54" w:rsidRPr="001D5F54">
        <w:rPr>
          <w:noProof/>
          <w:lang w:val="es-ES" w:eastAsia="es-ES"/>
        </w:rPr>
        <w:t xml:space="preserve"> </w:t>
      </w:r>
    </w:p>
    <w:p w14:paraId="031C230B" w14:textId="77777777" w:rsidR="003F10B2" w:rsidRDefault="003F10B2" w:rsidP="001D5F54">
      <w:pPr>
        <w:jc w:val="center"/>
        <w:textAlignment w:val="baseline"/>
        <w:rPr>
          <w:rFonts w:ascii="Century Gothic" w:eastAsia="Times New Roman" w:hAnsi="Century Gothic" w:cs="Segoe UI"/>
          <w:color w:val="000000"/>
          <w:sz w:val="16"/>
          <w:szCs w:val="16"/>
          <w:lang w:val="es-ES" w:eastAsia="es-CO"/>
        </w:rPr>
      </w:pPr>
    </w:p>
    <w:p w14:paraId="7521BBE6" w14:textId="3A16432F" w:rsidR="001E4476" w:rsidRDefault="003D7B3A" w:rsidP="001D5F54">
      <w:pPr>
        <w:jc w:val="center"/>
        <w:textAlignment w:val="baseline"/>
        <w:rPr>
          <w:rFonts w:ascii="Century Gothic" w:eastAsia="Times New Roman" w:hAnsi="Century Gothic" w:cs="Segoe UI"/>
          <w:color w:val="000000"/>
          <w:sz w:val="16"/>
          <w:szCs w:val="16"/>
          <w:lang w:val="es-ES" w:eastAsia="es-CO"/>
        </w:rPr>
      </w:pPr>
      <w:r w:rsidRPr="003D7B3A">
        <w:rPr>
          <w:rFonts w:ascii="Century Gothic" w:eastAsia="Times New Roman" w:hAnsi="Century Gothic" w:cs="Segoe UI"/>
          <w:color w:val="000000"/>
          <w:sz w:val="16"/>
          <w:szCs w:val="16"/>
          <w:lang w:val="es-ES" w:eastAsia="es-CO"/>
        </w:rPr>
        <w:t>Figura 1. Ventana gráfica de la herramienta</w:t>
      </w:r>
      <w:r w:rsidR="003F10B2">
        <w:rPr>
          <w:rFonts w:ascii="Century Gothic" w:eastAsia="Times New Roman" w:hAnsi="Century Gothic" w:cs="Segoe UI"/>
          <w:color w:val="000000"/>
          <w:sz w:val="16"/>
          <w:szCs w:val="16"/>
          <w:lang w:val="es-ES" w:eastAsia="es-CO"/>
        </w:rPr>
        <w:t xml:space="preserve"> y ejemplo </w:t>
      </w:r>
      <w:proofErr w:type="spellStart"/>
      <w:r w:rsidR="003F10B2">
        <w:rPr>
          <w:rFonts w:ascii="Century Gothic" w:eastAsia="Times New Roman" w:hAnsi="Century Gothic" w:cs="Segoe UI"/>
          <w:color w:val="000000"/>
          <w:sz w:val="16"/>
          <w:szCs w:val="16"/>
          <w:lang w:val="es-ES" w:eastAsia="es-CO"/>
        </w:rPr>
        <w:t>dataframe</w:t>
      </w:r>
      <w:proofErr w:type="spellEnd"/>
      <w:r w:rsidR="003F10B2">
        <w:rPr>
          <w:rFonts w:ascii="Century Gothic" w:eastAsia="Times New Roman" w:hAnsi="Century Gothic" w:cs="Segoe UI"/>
          <w:color w:val="000000"/>
          <w:sz w:val="16"/>
          <w:szCs w:val="16"/>
          <w:lang w:val="es-ES" w:eastAsia="es-CO"/>
        </w:rPr>
        <w:t xml:space="preserve"> de </w:t>
      </w:r>
      <w:proofErr w:type="spellStart"/>
      <w:r w:rsidR="003F10B2">
        <w:rPr>
          <w:rFonts w:ascii="Century Gothic" w:eastAsia="Times New Roman" w:hAnsi="Century Gothic" w:cs="Segoe UI"/>
          <w:color w:val="000000"/>
          <w:sz w:val="16"/>
          <w:szCs w:val="16"/>
          <w:lang w:val="es-ES" w:eastAsia="es-CO"/>
        </w:rPr>
        <w:t>Feature</w:t>
      </w:r>
      <w:proofErr w:type="spellEnd"/>
      <w:r w:rsidR="003F10B2">
        <w:rPr>
          <w:rFonts w:ascii="Century Gothic" w:eastAsia="Times New Roman" w:hAnsi="Century Gothic" w:cs="Segoe UI"/>
          <w:color w:val="000000"/>
          <w:sz w:val="16"/>
          <w:szCs w:val="16"/>
          <w:lang w:val="es-ES" w:eastAsia="es-CO"/>
        </w:rPr>
        <w:t xml:space="preserve"> </w:t>
      </w:r>
      <w:proofErr w:type="spellStart"/>
      <w:r w:rsidR="003F10B2">
        <w:rPr>
          <w:rFonts w:ascii="Century Gothic" w:eastAsia="Times New Roman" w:hAnsi="Century Gothic" w:cs="Segoe UI"/>
          <w:color w:val="000000"/>
          <w:sz w:val="16"/>
          <w:szCs w:val="16"/>
          <w:lang w:val="es-ES" w:eastAsia="es-CO"/>
        </w:rPr>
        <w:t>Class</w:t>
      </w:r>
      <w:proofErr w:type="spellEnd"/>
      <w:r w:rsidR="003F10B2">
        <w:rPr>
          <w:rFonts w:ascii="Century Gothic" w:eastAsia="Times New Roman" w:hAnsi="Century Gothic" w:cs="Segoe UI"/>
          <w:color w:val="000000"/>
          <w:sz w:val="16"/>
          <w:szCs w:val="16"/>
          <w:lang w:val="es-ES" w:eastAsia="es-CO"/>
        </w:rPr>
        <w:t xml:space="preserve"> de entrada.</w:t>
      </w:r>
    </w:p>
    <w:p w14:paraId="02C63682" w14:textId="77777777" w:rsidR="00147200" w:rsidRDefault="00147200" w:rsidP="001D5F54">
      <w:pPr>
        <w:jc w:val="center"/>
        <w:textAlignment w:val="baseline"/>
        <w:rPr>
          <w:rFonts w:ascii="Century Gothic" w:eastAsia="Times New Roman" w:hAnsi="Century Gothic" w:cs="Segoe UI"/>
          <w:color w:val="000000"/>
          <w:sz w:val="16"/>
          <w:szCs w:val="16"/>
          <w:lang w:val="es-ES" w:eastAsia="es-CO"/>
        </w:rPr>
      </w:pPr>
    </w:p>
    <w:p w14:paraId="0C0AF179" w14:textId="77777777" w:rsidR="00147200" w:rsidRDefault="00147200" w:rsidP="001D5F54">
      <w:pPr>
        <w:jc w:val="center"/>
        <w:textAlignment w:val="baseline"/>
        <w:rPr>
          <w:rFonts w:ascii="Century Gothic" w:eastAsia="Times New Roman" w:hAnsi="Century Gothic" w:cs="Segoe UI"/>
          <w:color w:val="000000"/>
          <w:sz w:val="16"/>
          <w:szCs w:val="16"/>
          <w:lang w:val="es-ES" w:eastAsia="es-CO"/>
        </w:rPr>
      </w:pPr>
    </w:p>
    <w:p w14:paraId="5E6D494A" w14:textId="77777777" w:rsidR="00147200" w:rsidRDefault="00147200" w:rsidP="001D5F54">
      <w:pPr>
        <w:jc w:val="center"/>
        <w:textAlignment w:val="baseline"/>
        <w:rPr>
          <w:rFonts w:ascii="Century Gothic" w:eastAsia="Times New Roman" w:hAnsi="Century Gothic" w:cs="Segoe UI"/>
          <w:color w:val="000000"/>
          <w:sz w:val="16"/>
          <w:szCs w:val="16"/>
          <w:lang w:val="es-ES" w:eastAsia="es-CO"/>
        </w:rPr>
      </w:pPr>
    </w:p>
    <w:p w14:paraId="4CD74D3A" w14:textId="77777777" w:rsidR="00147200" w:rsidRDefault="00147200" w:rsidP="001D5F54">
      <w:pPr>
        <w:jc w:val="center"/>
        <w:textAlignment w:val="baseline"/>
        <w:rPr>
          <w:rFonts w:ascii="Segoe UI" w:eastAsia="Times New Roman" w:hAnsi="Segoe UI" w:cs="Segoe UI"/>
          <w:sz w:val="18"/>
          <w:szCs w:val="18"/>
          <w:lang w:eastAsia="es-CO"/>
        </w:rPr>
      </w:pPr>
    </w:p>
    <w:p w14:paraId="2DCD33B0" w14:textId="77777777" w:rsidR="001D5F54" w:rsidRPr="001D5F54" w:rsidRDefault="001D5F54" w:rsidP="001D5F54">
      <w:pPr>
        <w:jc w:val="center"/>
        <w:textAlignment w:val="baseline"/>
        <w:rPr>
          <w:rFonts w:ascii="Segoe UI" w:eastAsia="Times New Roman" w:hAnsi="Segoe UI" w:cs="Segoe UI"/>
          <w:sz w:val="18"/>
          <w:szCs w:val="18"/>
          <w:lang w:eastAsia="es-CO"/>
        </w:rPr>
      </w:pPr>
    </w:p>
    <w:p w14:paraId="0E15E31B" w14:textId="77777777" w:rsidR="003D7B3A" w:rsidRPr="003D7B3A" w:rsidRDefault="003D7B3A" w:rsidP="001E4476">
      <w:pPr>
        <w:pStyle w:val="Prrafodelista"/>
        <w:numPr>
          <w:ilvl w:val="0"/>
          <w:numId w:val="22"/>
        </w:numPr>
        <w:textAlignment w:val="baseline"/>
        <w:rPr>
          <w:rFonts w:ascii="Century Gothic" w:eastAsia="Times New Roman" w:hAnsi="Century Gothic" w:cs="Segoe UI"/>
          <w:b/>
          <w:bCs/>
          <w:color w:val="2F5496"/>
          <w:sz w:val="20"/>
          <w:szCs w:val="20"/>
          <w:lang w:eastAsia="es-CO"/>
        </w:rPr>
      </w:pPr>
      <w:r w:rsidRPr="003D7B3A">
        <w:rPr>
          <w:rFonts w:ascii="Century Gothic" w:eastAsia="Times New Roman" w:hAnsi="Century Gothic" w:cs="Segoe UI"/>
          <w:b/>
          <w:bCs/>
          <w:color w:val="2F5496"/>
          <w:sz w:val="20"/>
          <w:szCs w:val="20"/>
          <w:lang w:val="es-ES" w:eastAsia="es-CO"/>
        </w:rPr>
        <w:lastRenderedPageBreak/>
        <w:t>RESULTADOS</w:t>
      </w:r>
      <w:r w:rsidRPr="003D7B3A">
        <w:rPr>
          <w:rFonts w:ascii="Century Gothic" w:eastAsia="Times New Roman" w:hAnsi="Century Gothic" w:cs="Segoe UI"/>
          <w:b/>
          <w:bCs/>
          <w:color w:val="2F5496"/>
          <w:sz w:val="20"/>
          <w:szCs w:val="20"/>
          <w:lang w:eastAsia="es-CO"/>
        </w:rPr>
        <w:t> </w:t>
      </w:r>
    </w:p>
    <w:p w14:paraId="71A904D4" w14:textId="61A2D67B" w:rsidR="003F10B2" w:rsidRDefault="003D7B3A" w:rsidP="00AF30DC">
      <w:pPr>
        <w:jc w:val="both"/>
        <w:textAlignment w:val="baseline"/>
        <w:rPr>
          <w:rFonts w:ascii="Century Gothic" w:eastAsia="Times New Roman" w:hAnsi="Century Gothic" w:cs="Segoe UI"/>
          <w:sz w:val="20"/>
          <w:szCs w:val="20"/>
          <w:lang w:eastAsia="es-CO"/>
        </w:rPr>
      </w:pPr>
      <w:r w:rsidRPr="003D7B3A">
        <w:rPr>
          <w:rFonts w:ascii="Century Gothic" w:eastAsia="Times New Roman" w:hAnsi="Century Gothic" w:cs="Segoe UI"/>
          <w:sz w:val="20"/>
          <w:szCs w:val="20"/>
          <w:lang w:val="es-ES" w:eastAsia="es-CO"/>
        </w:rPr>
        <w:t>Posteriormente</w:t>
      </w:r>
      <w:r w:rsidRPr="003D7B3A">
        <w:rPr>
          <w:rFonts w:ascii="Century Gothic" w:eastAsia="Times New Roman" w:hAnsi="Century Gothic" w:cs="Segoe UI"/>
          <w:sz w:val="20"/>
          <w:szCs w:val="20"/>
          <w:lang w:eastAsia="es-CO"/>
        </w:rPr>
        <w:t>, como resultado se obtiene un reporte en formato</w:t>
      </w:r>
      <w:r w:rsidR="00524BDA">
        <w:rPr>
          <w:rFonts w:ascii="Century Gothic" w:eastAsia="Times New Roman" w:hAnsi="Century Gothic" w:cs="Segoe UI"/>
          <w:sz w:val="20"/>
          <w:szCs w:val="20"/>
          <w:lang w:eastAsia="es-CO"/>
        </w:rPr>
        <w:t xml:space="preserve"> tipo texto</w:t>
      </w:r>
      <w:r w:rsidRPr="003D7B3A">
        <w:rPr>
          <w:rFonts w:ascii="Century Gothic" w:eastAsia="Times New Roman" w:hAnsi="Century Gothic" w:cs="Segoe UI"/>
          <w:sz w:val="20"/>
          <w:szCs w:val="20"/>
          <w:lang w:eastAsia="es-CO"/>
        </w:rPr>
        <w:t xml:space="preserve"> </w:t>
      </w:r>
      <w:r w:rsidR="00524BDA">
        <w:rPr>
          <w:rFonts w:ascii="Century Gothic" w:eastAsia="Times New Roman" w:hAnsi="Century Gothic" w:cs="Segoe UI"/>
          <w:sz w:val="20"/>
          <w:szCs w:val="20"/>
          <w:lang w:eastAsia="es-CO"/>
        </w:rPr>
        <w:t>(</w:t>
      </w:r>
      <w:r w:rsidRPr="003D7B3A">
        <w:rPr>
          <w:rFonts w:ascii="Century Gothic" w:eastAsia="Times New Roman" w:hAnsi="Century Gothic" w:cs="Segoe UI"/>
          <w:sz w:val="20"/>
          <w:szCs w:val="20"/>
          <w:lang w:eastAsia="es-CO"/>
        </w:rPr>
        <w:t>.</w:t>
      </w:r>
      <w:proofErr w:type="spellStart"/>
      <w:r w:rsidRPr="003D7B3A">
        <w:rPr>
          <w:rFonts w:ascii="Century Gothic" w:eastAsia="Times New Roman" w:hAnsi="Century Gothic" w:cs="Segoe UI"/>
          <w:sz w:val="20"/>
          <w:szCs w:val="20"/>
          <w:lang w:eastAsia="es-CO"/>
        </w:rPr>
        <w:t>txt</w:t>
      </w:r>
      <w:proofErr w:type="spellEnd"/>
      <w:r w:rsidR="00524BDA">
        <w:rPr>
          <w:rFonts w:ascii="Century Gothic" w:eastAsia="Times New Roman" w:hAnsi="Century Gothic" w:cs="Segoe UI"/>
          <w:sz w:val="20"/>
          <w:szCs w:val="20"/>
          <w:lang w:eastAsia="es-CO"/>
        </w:rPr>
        <w:t>)</w:t>
      </w:r>
      <w:r w:rsidRPr="003D7B3A">
        <w:rPr>
          <w:rFonts w:ascii="Century Gothic" w:eastAsia="Times New Roman" w:hAnsi="Century Gothic" w:cs="Segoe UI"/>
          <w:sz w:val="20"/>
          <w:szCs w:val="20"/>
          <w:lang w:eastAsia="es-CO"/>
        </w:rPr>
        <w:t xml:space="preserve"> el cual </w:t>
      </w:r>
      <w:r w:rsidR="00DD5391">
        <w:rPr>
          <w:rFonts w:ascii="Century Gothic" w:eastAsia="Times New Roman" w:hAnsi="Century Gothic" w:cs="Segoe UI"/>
          <w:sz w:val="20"/>
          <w:szCs w:val="20"/>
          <w:lang w:eastAsia="es-CO"/>
        </w:rPr>
        <w:t>cont</w:t>
      </w:r>
      <w:r w:rsidR="00386B5F">
        <w:rPr>
          <w:rFonts w:ascii="Century Gothic" w:eastAsia="Times New Roman" w:hAnsi="Century Gothic" w:cs="Segoe UI"/>
          <w:sz w:val="20"/>
          <w:szCs w:val="20"/>
          <w:lang w:eastAsia="es-CO"/>
        </w:rPr>
        <w:t xml:space="preserve">iene los </w:t>
      </w:r>
      <w:proofErr w:type="spellStart"/>
      <w:r w:rsidR="00386B5F">
        <w:rPr>
          <w:rFonts w:ascii="Century Gothic" w:eastAsia="Times New Roman" w:hAnsi="Century Gothic" w:cs="Segoe UI"/>
          <w:sz w:val="20"/>
          <w:szCs w:val="20"/>
          <w:lang w:eastAsia="es-CO"/>
        </w:rPr>
        <w:t>objectID</w:t>
      </w:r>
      <w:proofErr w:type="spellEnd"/>
      <w:r w:rsidR="00294EB0">
        <w:rPr>
          <w:rFonts w:ascii="Century Gothic" w:eastAsia="Times New Roman" w:hAnsi="Century Gothic" w:cs="Segoe UI"/>
          <w:sz w:val="20"/>
          <w:szCs w:val="20"/>
          <w:lang w:eastAsia="es-CO"/>
        </w:rPr>
        <w:t xml:space="preserve"> de los códigos </w:t>
      </w:r>
      <w:r w:rsidR="4DF15E32" w:rsidRPr="4813349C">
        <w:rPr>
          <w:rFonts w:ascii="Century Gothic" w:eastAsia="Times New Roman" w:hAnsi="Century Gothic" w:cs="Segoe UI"/>
          <w:sz w:val="20"/>
          <w:szCs w:val="20"/>
          <w:lang w:eastAsia="es-CO"/>
        </w:rPr>
        <w:t xml:space="preserve">que tienen asociado más de un nombre </w:t>
      </w:r>
      <w:r w:rsidR="4DF15E32" w:rsidRPr="0E7A52B7">
        <w:rPr>
          <w:rFonts w:ascii="Century Gothic" w:eastAsia="Times New Roman" w:hAnsi="Century Gothic" w:cs="Segoe UI"/>
          <w:sz w:val="20"/>
          <w:szCs w:val="20"/>
          <w:lang w:eastAsia="es-CO"/>
        </w:rPr>
        <w:t>geográfico</w:t>
      </w:r>
      <w:r w:rsidR="00294EB0">
        <w:rPr>
          <w:rFonts w:ascii="Century Gothic" w:eastAsia="Times New Roman" w:hAnsi="Century Gothic" w:cs="Segoe UI"/>
          <w:sz w:val="20"/>
          <w:szCs w:val="20"/>
          <w:lang w:eastAsia="es-CO"/>
        </w:rPr>
        <w:t xml:space="preserve">, </w:t>
      </w:r>
      <w:r w:rsidR="00294EB0" w:rsidRPr="2290A7C4">
        <w:rPr>
          <w:rFonts w:ascii="Century Gothic" w:eastAsia="Times New Roman" w:hAnsi="Century Gothic" w:cs="Segoe UI"/>
          <w:sz w:val="20"/>
          <w:szCs w:val="20"/>
          <w:lang w:eastAsia="es-CO"/>
        </w:rPr>
        <w:t>l</w:t>
      </w:r>
      <w:r w:rsidR="233BAC3C" w:rsidRPr="2290A7C4">
        <w:rPr>
          <w:rFonts w:ascii="Century Gothic" w:eastAsia="Times New Roman" w:hAnsi="Century Gothic" w:cs="Segoe UI"/>
          <w:sz w:val="20"/>
          <w:szCs w:val="20"/>
          <w:lang w:eastAsia="es-CO"/>
        </w:rPr>
        <w:t>os</w:t>
      </w:r>
      <w:r w:rsidR="00953D76">
        <w:rPr>
          <w:rFonts w:ascii="Century Gothic" w:eastAsia="Times New Roman" w:hAnsi="Century Gothic" w:cs="Segoe UI"/>
          <w:sz w:val="20"/>
          <w:szCs w:val="20"/>
          <w:lang w:eastAsia="es-CO"/>
        </w:rPr>
        <w:t xml:space="preserve"> </w:t>
      </w:r>
      <w:proofErr w:type="spellStart"/>
      <w:r w:rsidR="00953D76">
        <w:rPr>
          <w:rFonts w:ascii="Century Gothic" w:eastAsia="Times New Roman" w:hAnsi="Century Gothic" w:cs="Segoe UI"/>
          <w:sz w:val="20"/>
          <w:szCs w:val="20"/>
          <w:lang w:eastAsia="es-CO"/>
        </w:rPr>
        <w:t>objectID</w:t>
      </w:r>
      <w:proofErr w:type="spellEnd"/>
      <w:r w:rsidR="00953D76">
        <w:rPr>
          <w:rFonts w:ascii="Century Gothic" w:eastAsia="Times New Roman" w:hAnsi="Century Gothic" w:cs="Segoe UI"/>
          <w:sz w:val="20"/>
          <w:szCs w:val="20"/>
          <w:lang w:eastAsia="es-CO"/>
        </w:rPr>
        <w:t xml:space="preserve"> </w:t>
      </w:r>
      <w:r w:rsidR="00103774">
        <w:rPr>
          <w:rFonts w:ascii="Century Gothic" w:eastAsia="Times New Roman" w:hAnsi="Century Gothic" w:cs="Segoe UI"/>
          <w:sz w:val="20"/>
          <w:szCs w:val="20"/>
          <w:lang w:eastAsia="es-CO"/>
        </w:rPr>
        <w:t xml:space="preserve">por </w:t>
      </w:r>
      <w:r w:rsidR="00E607FF">
        <w:rPr>
          <w:rFonts w:ascii="Century Gothic" w:eastAsia="Times New Roman" w:hAnsi="Century Gothic" w:cs="Segoe UI"/>
          <w:sz w:val="20"/>
          <w:szCs w:val="20"/>
          <w:lang w:eastAsia="es-CO"/>
        </w:rPr>
        <w:t xml:space="preserve">valores nulos, </w:t>
      </w:r>
      <w:r w:rsidR="00162D8C">
        <w:rPr>
          <w:rFonts w:ascii="Century Gothic" w:eastAsia="Times New Roman" w:hAnsi="Century Gothic" w:cs="Segoe UI"/>
          <w:sz w:val="20"/>
          <w:szCs w:val="20"/>
          <w:lang w:eastAsia="es-CO"/>
        </w:rPr>
        <w:t xml:space="preserve">con espacio y </w:t>
      </w:r>
      <w:r w:rsidR="002D1B41">
        <w:rPr>
          <w:rFonts w:ascii="Century Gothic" w:eastAsia="Times New Roman" w:hAnsi="Century Gothic" w:cs="Segoe UI"/>
          <w:sz w:val="20"/>
          <w:szCs w:val="20"/>
          <w:lang w:eastAsia="es-CO"/>
        </w:rPr>
        <w:t xml:space="preserve">cuando son códigos </w:t>
      </w:r>
      <w:r w:rsidR="003F10B2">
        <w:rPr>
          <w:rFonts w:ascii="Century Gothic" w:eastAsia="Times New Roman" w:hAnsi="Century Gothic" w:cs="Segoe UI"/>
          <w:sz w:val="20"/>
          <w:szCs w:val="20"/>
          <w:lang w:eastAsia="es-CO"/>
        </w:rPr>
        <w:t>duplicados</w:t>
      </w:r>
      <w:r w:rsidR="3F7E5FDC" w:rsidRPr="0E7A52B7">
        <w:rPr>
          <w:rFonts w:ascii="Century Gothic" w:eastAsia="Times New Roman" w:hAnsi="Century Gothic" w:cs="Segoe UI"/>
          <w:sz w:val="20"/>
          <w:szCs w:val="20"/>
          <w:lang w:eastAsia="es-CO"/>
        </w:rPr>
        <w:t>,</w:t>
      </w:r>
      <w:r w:rsidR="008C2E1A">
        <w:rPr>
          <w:rFonts w:ascii="Century Gothic" w:eastAsia="Times New Roman" w:hAnsi="Century Gothic" w:cs="Segoe UI"/>
          <w:sz w:val="20"/>
          <w:szCs w:val="20"/>
          <w:lang w:eastAsia="es-CO"/>
        </w:rPr>
        <w:t xml:space="preserve"> para </w:t>
      </w:r>
      <w:r w:rsidR="3F7E5FDC" w:rsidRPr="0E7A52B7">
        <w:rPr>
          <w:rFonts w:ascii="Century Gothic" w:eastAsia="Times New Roman" w:hAnsi="Century Gothic" w:cs="Segoe UI"/>
          <w:sz w:val="20"/>
          <w:szCs w:val="20"/>
          <w:lang w:eastAsia="es-CO"/>
        </w:rPr>
        <w:t>los campos de [</w:t>
      </w:r>
      <w:proofErr w:type="spellStart"/>
      <w:r w:rsidR="3F7E5FDC" w:rsidRPr="0E7A52B7">
        <w:rPr>
          <w:rFonts w:ascii="Century Gothic" w:eastAsia="Times New Roman" w:hAnsi="Century Gothic" w:cs="Segoe UI"/>
          <w:sz w:val="20"/>
          <w:szCs w:val="20"/>
          <w:lang w:eastAsia="es-CO"/>
        </w:rPr>
        <w:t>ngidentif</w:t>
      </w:r>
      <w:proofErr w:type="spellEnd"/>
      <w:r w:rsidR="3F7E5FDC" w:rsidRPr="0E7A52B7">
        <w:rPr>
          <w:rFonts w:ascii="Century Gothic" w:eastAsia="Times New Roman" w:hAnsi="Century Gothic" w:cs="Segoe UI"/>
          <w:sz w:val="20"/>
          <w:szCs w:val="20"/>
          <w:lang w:eastAsia="es-CO"/>
        </w:rPr>
        <w:t>], [</w:t>
      </w:r>
      <w:proofErr w:type="spellStart"/>
      <w:r w:rsidR="3F7E5FDC" w:rsidRPr="0E7A52B7">
        <w:rPr>
          <w:rFonts w:ascii="Century Gothic" w:eastAsia="Times New Roman" w:hAnsi="Century Gothic" w:cs="Segoe UI"/>
          <w:sz w:val="20"/>
          <w:szCs w:val="20"/>
          <w:lang w:eastAsia="es-CO"/>
        </w:rPr>
        <w:t>ngnoficial</w:t>
      </w:r>
      <w:proofErr w:type="spellEnd"/>
      <w:r w:rsidR="3F7E5FDC" w:rsidRPr="0E7A52B7">
        <w:rPr>
          <w:rFonts w:ascii="Century Gothic" w:eastAsia="Times New Roman" w:hAnsi="Century Gothic" w:cs="Segoe UI"/>
          <w:sz w:val="20"/>
          <w:szCs w:val="20"/>
          <w:lang w:eastAsia="es-CO"/>
        </w:rPr>
        <w:t>], [</w:t>
      </w:r>
      <w:proofErr w:type="spellStart"/>
      <w:r w:rsidR="3F7E5FDC" w:rsidRPr="0E7A52B7">
        <w:rPr>
          <w:rFonts w:ascii="Century Gothic" w:eastAsia="Times New Roman" w:hAnsi="Century Gothic" w:cs="Segoe UI"/>
          <w:sz w:val="20"/>
          <w:szCs w:val="20"/>
          <w:lang w:eastAsia="es-CO"/>
        </w:rPr>
        <w:t>ngsubcateg</w:t>
      </w:r>
      <w:proofErr w:type="spellEnd"/>
      <w:r w:rsidR="3F7E5FDC" w:rsidRPr="0E7A52B7">
        <w:rPr>
          <w:rFonts w:ascii="Century Gothic" w:eastAsia="Times New Roman" w:hAnsi="Century Gothic" w:cs="Segoe UI"/>
          <w:sz w:val="20"/>
          <w:szCs w:val="20"/>
          <w:lang w:eastAsia="es-CO"/>
        </w:rPr>
        <w:t>] y [</w:t>
      </w:r>
      <w:proofErr w:type="spellStart"/>
      <w:r w:rsidR="3F7E5FDC" w:rsidRPr="0E7A52B7">
        <w:rPr>
          <w:rFonts w:ascii="Century Gothic" w:eastAsia="Times New Roman" w:hAnsi="Century Gothic" w:cs="Segoe UI"/>
          <w:sz w:val="20"/>
          <w:szCs w:val="20"/>
          <w:lang w:eastAsia="es-CO"/>
        </w:rPr>
        <w:t>ngncateg</w:t>
      </w:r>
      <w:proofErr w:type="spellEnd"/>
      <w:r w:rsidR="2DCC3D99" w:rsidRPr="2290A7C4">
        <w:rPr>
          <w:rFonts w:ascii="Century Gothic" w:eastAsia="Times New Roman" w:hAnsi="Century Gothic" w:cs="Segoe UI"/>
          <w:sz w:val="20"/>
          <w:szCs w:val="20"/>
          <w:lang w:eastAsia="es-CO"/>
        </w:rPr>
        <w:t>] si los hay</w:t>
      </w:r>
      <w:r w:rsidR="33BB4074" w:rsidRPr="34C0482F">
        <w:rPr>
          <w:rFonts w:ascii="Century Gothic" w:eastAsia="Times New Roman" w:hAnsi="Century Gothic" w:cs="Segoe UI"/>
          <w:sz w:val="20"/>
          <w:szCs w:val="20"/>
          <w:lang w:eastAsia="es-CO"/>
        </w:rPr>
        <w:t xml:space="preserve">, para </w:t>
      </w:r>
      <w:r w:rsidR="1137B8B2" w:rsidRPr="1BD045D4">
        <w:rPr>
          <w:rFonts w:ascii="Century Gothic" w:eastAsia="Times New Roman" w:hAnsi="Century Gothic" w:cs="Segoe UI"/>
          <w:sz w:val="20"/>
          <w:szCs w:val="20"/>
          <w:lang w:eastAsia="es-CO"/>
        </w:rPr>
        <w:t>finalmente</w:t>
      </w:r>
      <w:r w:rsidR="33BB4074" w:rsidRPr="017783C9">
        <w:rPr>
          <w:rFonts w:ascii="Century Gothic" w:eastAsia="Times New Roman" w:hAnsi="Century Gothic" w:cs="Segoe UI"/>
          <w:sz w:val="20"/>
          <w:szCs w:val="20"/>
          <w:lang w:eastAsia="es-CO"/>
        </w:rPr>
        <w:t>, obtener el</w:t>
      </w:r>
      <w:r w:rsidR="00315997">
        <w:rPr>
          <w:rFonts w:ascii="Century Gothic" w:eastAsia="Times New Roman" w:hAnsi="Century Gothic" w:cs="Segoe UI"/>
          <w:sz w:val="20"/>
          <w:szCs w:val="20"/>
          <w:lang w:eastAsia="es-CO"/>
        </w:rPr>
        <w:t xml:space="preserve"> recuento total de </w:t>
      </w:r>
      <w:r w:rsidR="00315997" w:rsidRPr="017783C9">
        <w:rPr>
          <w:rFonts w:ascii="Century Gothic" w:eastAsia="Times New Roman" w:hAnsi="Century Gothic" w:cs="Segoe UI"/>
          <w:sz w:val="20"/>
          <w:szCs w:val="20"/>
          <w:lang w:eastAsia="es-CO"/>
        </w:rPr>
        <w:t>l</w:t>
      </w:r>
      <w:r w:rsidR="6514B954" w:rsidRPr="017783C9">
        <w:rPr>
          <w:rFonts w:ascii="Century Gothic" w:eastAsia="Times New Roman" w:hAnsi="Century Gothic" w:cs="Segoe UI"/>
          <w:sz w:val="20"/>
          <w:szCs w:val="20"/>
          <w:lang w:eastAsia="es-CO"/>
        </w:rPr>
        <w:t xml:space="preserve">as </w:t>
      </w:r>
      <w:r w:rsidR="6514B954" w:rsidRPr="30F24B4D">
        <w:rPr>
          <w:rFonts w:ascii="Century Gothic" w:eastAsia="Times New Roman" w:hAnsi="Century Gothic" w:cs="Segoe UI"/>
          <w:sz w:val="20"/>
          <w:szCs w:val="20"/>
          <w:lang w:eastAsia="es-CO"/>
        </w:rPr>
        <w:t>inc</w:t>
      </w:r>
      <w:r w:rsidR="0EC59F57" w:rsidRPr="30F24B4D">
        <w:rPr>
          <w:rFonts w:ascii="Century Gothic" w:eastAsia="Times New Roman" w:hAnsi="Century Gothic" w:cs="Segoe UI"/>
          <w:sz w:val="20"/>
          <w:szCs w:val="20"/>
          <w:lang w:eastAsia="es-CO"/>
        </w:rPr>
        <w:t>onsistencias</w:t>
      </w:r>
      <w:r w:rsidR="00315997" w:rsidRPr="30F24B4D">
        <w:rPr>
          <w:rFonts w:ascii="Century Gothic" w:eastAsia="Times New Roman" w:hAnsi="Century Gothic" w:cs="Segoe UI"/>
          <w:sz w:val="20"/>
          <w:szCs w:val="20"/>
          <w:lang w:eastAsia="es-CO"/>
        </w:rPr>
        <w:t xml:space="preserve"> </w:t>
      </w:r>
      <w:r w:rsidR="0EC59F57" w:rsidRPr="4813349C">
        <w:rPr>
          <w:rFonts w:ascii="Century Gothic" w:eastAsia="Times New Roman" w:hAnsi="Century Gothic" w:cs="Segoe UI"/>
          <w:sz w:val="20"/>
          <w:szCs w:val="20"/>
          <w:lang w:eastAsia="es-CO"/>
        </w:rPr>
        <w:t xml:space="preserve">del </w:t>
      </w:r>
      <w:proofErr w:type="spellStart"/>
      <w:r w:rsidR="0EC59F57" w:rsidRPr="4813349C">
        <w:rPr>
          <w:rFonts w:ascii="Century Gothic" w:eastAsia="Times New Roman" w:hAnsi="Century Gothic" w:cs="Segoe UI"/>
          <w:sz w:val="20"/>
          <w:szCs w:val="20"/>
          <w:lang w:eastAsia="es-CO"/>
        </w:rPr>
        <w:t>feature</w:t>
      </w:r>
      <w:proofErr w:type="spellEnd"/>
      <w:r w:rsidR="0EC59F57" w:rsidRPr="4813349C">
        <w:rPr>
          <w:rFonts w:ascii="Century Gothic" w:eastAsia="Times New Roman" w:hAnsi="Century Gothic" w:cs="Segoe UI"/>
          <w:sz w:val="20"/>
          <w:szCs w:val="20"/>
          <w:lang w:eastAsia="es-CO"/>
        </w:rPr>
        <w:t xml:space="preserve"> </w:t>
      </w:r>
      <w:proofErr w:type="spellStart"/>
      <w:r w:rsidR="0EC59F57" w:rsidRPr="4813349C">
        <w:rPr>
          <w:rFonts w:ascii="Century Gothic" w:eastAsia="Times New Roman" w:hAnsi="Century Gothic" w:cs="Segoe UI"/>
          <w:sz w:val="20"/>
          <w:szCs w:val="20"/>
          <w:lang w:eastAsia="es-CO"/>
        </w:rPr>
        <w:t>class</w:t>
      </w:r>
      <w:proofErr w:type="spellEnd"/>
      <w:r w:rsidR="0EC59F57" w:rsidRPr="4813349C">
        <w:rPr>
          <w:rFonts w:ascii="Century Gothic" w:eastAsia="Times New Roman" w:hAnsi="Century Gothic" w:cs="Segoe UI"/>
          <w:sz w:val="20"/>
          <w:szCs w:val="20"/>
          <w:lang w:eastAsia="es-CO"/>
        </w:rPr>
        <w:t xml:space="preserve"> de entrada</w:t>
      </w:r>
      <w:r w:rsidR="001D5F54">
        <w:rPr>
          <w:rFonts w:ascii="Century Gothic" w:eastAsia="Times New Roman" w:hAnsi="Century Gothic" w:cs="Segoe UI"/>
          <w:sz w:val="20"/>
          <w:szCs w:val="20"/>
          <w:lang w:eastAsia="es-CO"/>
        </w:rPr>
        <w:t>, como se muestra a continuación</w:t>
      </w:r>
      <w:r w:rsidR="003F10B2">
        <w:rPr>
          <w:rFonts w:ascii="Century Gothic" w:eastAsia="Times New Roman" w:hAnsi="Century Gothic" w:cs="Segoe UI"/>
          <w:sz w:val="20"/>
          <w:szCs w:val="20"/>
          <w:lang w:eastAsia="es-CO"/>
        </w:rPr>
        <w:t>.</w:t>
      </w:r>
    </w:p>
    <w:p w14:paraId="6DD646EF" w14:textId="77777777" w:rsidR="003F10B2" w:rsidRDefault="003F10B2" w:rsidP="001D5F54">
      <w:pPr>
        <w:jc w:val="center"/>
        <w:textAlignment w:val="baseline"/>
        <w:rPr>
          <w:rFonts w:ascii="Century Gothic" w:eastAsia="Times New Roman" w:hAnsi="Century Gothic" w:cs="Segoe UI"/>
          <w:sz w:val="20"/>
          <w:szCs w:val="20"/>
          <w:lang w:eastAsia="es-CO"/>
        </w:rPr>
      </w:pPr>
    </w:p>
    <w:p w14:paraId="73A93585" w14:textId="278A486E" w:rsidR="001D5F54" w:rsidRDefault="00AD1F6A" w:rsidP="001D5F54">
      <w:pPr>
        <w:jc w:val="center"/>
        <w:textAlignment w:val="baseline"/>
        <w:rPr>
          <w:rFonts w:ascii="Century Gothic" w:eastAsia="Times New Roman" w:hAnsi="Century Gothic" w:cs="Segoe UI"/>
          <w:sz w:val="20"/>
          <w:szCs w:val="20"/>
          <w:lang w:eastAsia="es-CO"/>
        </w:rPr>
      </w:pPr>
      <w:r w:rsidRPr="00AD1F6A">
        <w:rPr>
          <w:rFonts w:ascii="Century Gothic" w:eastAsia="Times New Roman" w:hAnsi="Century Gothic" w:cs="Segoe UI"/>
          <w:sz w:val="20"/>
          <w:szCs w:val="20"/>
          <w:lang w:eastAsia="es-CO"/>
        </w:rPr>
        <w:drawing>
          <wp:inline distT="0" distB="0" distL="0" distR="0" wp14:anchorId="7F097E19" wp14:editId="2C14FBBB">
            <wp:extent cx="3600000" cy="4481356"/>
            <wp:effectExtent l="0" t="0" r="635" b="0"/>
            <wp:docPr id="153471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1368" name=""/>
                    <pic:cNvPicPr/>
                  </pic:nvPicPr>
                  <pic:blipFill>
                    <a:blip r:embed="rId13"/>
                    <a:stretch>
                      <a:fillRect/>
                    </a:stretch>
                  </pic:blipFill>
                  <pic:spPr>
                    <a:xfrm>
                      <a:off x="0" y="0"/>
                      <a:ext cx="3600000" cy="4481356"/>
                    </a:xfrm>
                    <a:prstGeom prst="rect">
                      <a:avLst/>
                    </a:prstGeom>
                  </pic:spPr>
                </pic:pic>
              </a:graphicData>
            </a:graphic>
          </wp:inline>
        </w:drawing>
      </w:r>
    </w:p>
    <w:p w14:paraId="57D55AA4" w14:textId="77777777" w:rsidR="003F10B2" w:rsidRDefault="003F10B2" w:rsidP="001D5F54">
      <w:pPr>
        <w:jc w:val="center"/>
        <w:textAlignment w:val="baseline"/>
        <w:rPr>
          <w:rFonts w:ascii="Segoe UI" w:eastAsia="Times New Roman" w:hAnsi="Segoe UI" w:cs="Segoe UI"/>
          <w:sz w:val="18"/>
          <w:szCs w:val="18"/>
          <w:lang w:eastAsia="es-CO"/>
        </w:rPr>
      </w:pPr>
    </w:p>
    <w:p w14:paraId="38FD62F9" w14:textId="7A806426" w:rsidR="001D5F54" w:rsidRDefault="001D5F54" w:rsidP="001D5F54">
      <w:pPr>
        <w:jc w:val="center"/>
        <w:textAlignment w:val="baseline"/>
        <w:rPr>
          <w:rFonts w:ascii="Segoe UI" w:eastAsia="Times New Roman" w:hAnsi="Segoe UI" w:cs="Segoe UI"/>
          <w:sz w:val="18"/>
          <w:szCs w:val="18"/>
          <w:lang w:eastAsia="es-CO"/>
        </w:rPr>
      </w:pPr>
      <w:r>
        <w:rPr>
          <w:rFonts w:ascii="Century Gothic" w:eastAsia="Times New Roman" w:hAnsi="Century Gothic" w:cs="Segoe UI"/>
          <w:color w:val="000000"/>
          <w:sz w:val="16"/>
          <w:szCs w:val="16"/>
          <w:lang w:val="es-ES" w:eastAsia="es-CO"/>
        </w:rPr>
        <w:t>Figura 2</w:t>
      </w:r>
      <w:r w:rsidRPr="003D7B3A">
        <w:rPr>
          <w:rFonts w:ascii="Century Gothic" w:eastAsia="Times New Roman" w:hAnsi="Century Gothic" w:cs="Segoe UI"/>
          <w:color w:val="000000"/>
          <w:sz w:val="16"/>
          <w:szCs w:val="16"/>
          <w:lang w:val="es-ES" w:eastAsia="es-CO"/>
        </w:rPr>
        <w:t xml:space="preserve">. </w:t>
      </w:r>
      <w:r>
        <w:rPr>
          <w:rFonts w:ascii="Century Gothic" w:eastAsia="Times New Roman" w:hAnsi="Century Gothic" w:cs="Segoe UI"/>
          <w:color w:val="000000"/>
          <w:sz w:val="16"/>
          <w:szCs w:val="16"/>
          <w:lang w:val="es-ES" w:eastAsia="es-CO"/>
        </w:rPr>
        <w:t>Reporte generado por la herramienta</w:t>
      </w:r>
      <w:r w:rsidR="00E553C5">
        <w:rPr>
          <w:rFonts w:ascii="Century Gothic" w:eastAsia="Times New Roman" w:hAnsi="Century Gothic" w:cs="Segoe UI"/>
          <w:color w:val="000000"/>
          <w:sz w:val="16"/>
          <w:szCs w:val="16"/>
          <w:lang w:val="es-ES" w:eastAsia="es-CO"/>
        </w:rPr>
        <w:t>.</w:t>
      </w:r>
    </w:p>
    <w:p w14:paraId="02460913" w14:textId="63E376AC" w:rsidR="003D7B3A" w:rsidRPr="003D7B3A" w:rsidRDefault="003D7B3A" w:rsidP="003D7B3A">
      <w:pPr>
        <w:jc w:val="both"/>
        <w:textAlignment w:val="baseline"/>
        <w:rPr>
          <w:rFonts w:ascii="Segoe UI" w:eastAsia="Times New Roman" w:hAnsi="Segoe UI" w:cs="Segoe UI"/>
          <w:sz w:val="18"/>
          <w:szCs w:val="18"/>
          <w:lang w:eastAsia="es-CO"/>
        </w:rPr>
      </w:pPr>
    </w:p>
    <w:p w14:paraId="052E5479" w14:textId="3C2A440E" w:rsidR="003D7B3A" w:rsidRPr="003D7B3A" w:rsidRDefault="003D7B3A" w:rsidP="001E4476">
      <w:pPr>
        <w:jc w:val="both"/>
        <w:textAlignment w:val="baseline"/>
        <w:rPr>
          <w:rFonts w:ascii="Segoe UI" w:eastAsia="Times New Roman" w:hAnsi="Segoe UI" w:cs="Segoe UI"/>
          <w:sz w:val="18"/>
          <w:szCs w:val="18"/>
          <w:lang w:eastAsia="es-CO"/>
        </w:rPr>
      </w:pPr>
      <w:r w:rsidRPr="003D7B3A">
        <w:rPr>
          <w:rFonts w:ascii="Century Gothic" w:eastAsia="Times New Roman" w:hAnsi="Century Gothic" w:cs="Segoe UI"/>
          <w:sz w:val="20"/>
          <w:szCs w:val="20"/>
          <w:lang w:eastAsia="es-CO"/>
        </w:rPr>
        <w:t> </w:t>
      </w:r>
    </w:p>
    <w:p w14:paraId="7C5B1196" w14:textId="77777777" w:rsidR="003D7B3A" w:rsidRPr="001E4476" w:rsidRDefault="003D7B3A" w:rsidP="001E4476">
      <w:pPr>
        <w:pStyle w:val="Prrafodelista"/>
        <w:numPr>
          <w:ilvl w:val="0"/>
          <w:numId w:val="22"/>
        </w:numPr>
        <w:textAlignment w:val="baseline"/>
        <w:rPr>
          <w:rFonts w:ascii="Segoe UI" w:eastAsia="Times New Roman" w:hAnsi="Segoe UI" w:cs="Segoe UI"/>
          <w:sz w:val="18"/>
          <w:szCs w:val="18"/>
          <w:lang w:eastAsia="es-CO"/>
        </w:rPr>
      </w:pPr>
      <w:r w:rsidRPr="003D7B3A">
        <w:rPr>
          <w:rFonts w:ascii="Century Gothic" w:eastAsia="Times New Roman" w:hAnsi="Century Gothic" w:cs="Segoe UI"/>
          <w:b/>
          <w:bCs/>
          <w:color w:val="2F5496"/>
          <w:sz w:val="20"/>
          <w:szCs w:val="20"/>
          <w:lang w:val="es-ES" w:eastAsia="es-CO"/>
        </w:rPr>
        <w:t>CONTROL DE CAMBIOS</w:t>
      </w:r>
      <w:r w:rsidRPr="003D7B3A">
        <w:rPr>
          <w:rFonts w:ascii="Century Gothic" w:eastAsia="Times New Roman" w:hAnsi="Century Gothic" w:cs="Segoe UI"/>
          <w:b/>
          <w:bCs/>
          <w:color w:val="2F5496"/>
          <w:sz w:val="20"/>
          <w:szCs w:val="20"/>
          <w:lang w:eastAsia="es-CO"/>
        </w:rPr>
        <w:t> </w:t>
      </w:r>
    </w:p>
    <w:p w14:paraId="4CBE963C" w14:textId="77777777" w:rsidR="003D7B3A" w:rsidRPr="003D7B3A" w:rsidRDefault="003D7B3A" w:rsidP="003D7B3A">
      <w:pPr>
        <w:jc w:val="both"/>
        <w:textAlignment w:val="baseline"/>
        <w:rPr>
          <w:rFonts w:ascii="Segoe UI" w:eastAsia="Times New Roman" w:hAnsi="Segoe UI" w:cs="Segoe UI"/>
          <w:sz w:val="18"/>
          <w:szCs w:val="18"/>
          <w:lang w:eastAsia="es-CO"/>
        </w:rPr>
      </w:pPr>
      <w:r w:rsidRPr="003D7B3A">
        <w:rPr>
          <w:rFonts w:ascii="Century Gothic" w:eastAsia="Times New Roman" w:hAnsi="Century Gothic" w:cs="Segoe UI"/>
          <w:sz w:val="20"/>
          <w:szCs w:val="20"/>
          <w:lang w:val="es-ES" w:eastAsia="es-CO"/>
        </w:rPr>
        <w:t>Registrar las dos últimas versiones (para el caso de actualizaciones de documentos) así:</w:t>
      </w:r>
      <w:r w:rsidRPr="003D7B3A">
        <w:rPr>
          <w:rFonts w:ascii="Century Gothic" w:eastAsia="Times New Roman" w:hAnsi="Century Gothic" w:cs="Segoe UI"/>
          <w:sz w:val="20"/>
          <w:szCs w:val="20"/>
          <w:lang w:eastAsia="es-CO"/>
        </w:rPr>
        <w:t> </w:t>
      </w:r>
    </w:p>
    <w:p w14:paraId="4696679E" w14:textId="77777777" w:rsidR="003D7B3A" w:rsidRPr="003D7B3A" w:rsidRDefault="003D7B3A" w:rsidP="003D7B3A">
      <w:pPr>
        <w:jc w:val="both"/>
        <w:textAlignment w:val="baseline"/>
        <w:rPr>
          <w:rFonts w:ascii="Segoe UI" w:eastAsia="Times New Roman" w:hAnsi="Segoe UI" w:cs="Segoe UI"/>
          <w:sz w:val="18"/>
          <w:szCs w:val="18"/>
          <w:lang w:eastAsia="es-CO"/>
        </w:rPr>
      </w:pPr>
      <w:r w:rsidRPr="003D7B3A">
        <w:rPr>
          <w:rFonts w:ascii="Century Gothic" w:eastAsia="Times New Roman" w:hAnsi="Century Gothic" w:cs="Segoe UI"/>
          <w:sz w:val="16"/>
          <w:szCs w:val="16"/>
          <w:lang w:eastAsia="es-CO"/>
        </w:rPr>
        <w:t> </w:t>
      </w:r>
    </w:p>
    <w:tbl>
      <w:tblPr>
        <w:tblW w:w="99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9"/>
        <w:gridCol w:w="7642"/>
        <w:gridCol w:w="729"/>
      </w:tblGrid>
      <w:tr w:rsidR="003D7B3A" w:rsidRPr="003D7B3A" w14:paraId="422EB655" w14:textId="77777777" w:rsidTr="00537ABC">
        <w:trPr>
          <w:trHeight w:val="330"/>
        </w:trPr>
        <w:tc>
          <w:tcPr>
            <w:tcW w:w="1560" w:type="dxa"/>
            <w:tcBorders>
              <w:top w:val="single" w:sz="6" w:space="0" w:color="auto"/>
              <w:left w:val="single" w:sz="6" w:space="0" w:color="auto"/>
              <w:bottom w:val="single" w:sz="6" w:space="0" w:color="auto"/>
              <w:right w:val="single" w:sz="6" w:space="0" w:color="auto"/>
            </w:tcBorders>
            <w:shd w:val="clear" w:color="auto" w:fill="6667AD"/>
            <w:vAlign w:val="center"/>
            <w:hideMark/>
          </w:tcPr>
          <w:p w14:paraId="131200DA"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FFFFFF"/>
                <w:sz w:val="16"/>
                <w:szCs w:val="16"/>
                <w:lang w:eastAsia="es-CO"/>
              </w:rPr>
              <w:t>FECHA</w:t>
            </w:r>
            <w:r w:rsidRPr="003D7B3A">
              <w:rPr>
                <w:rFonts w:ascii="Century Gothic" w:eastAsia="Times New Roman" w:hAnsi="Century Gothic" w:cs="Times New Roman"/>
                <w:color w:val="FFFFFF"/>
                <w:sz w:val="16"/>
                <w:szCs w:val="16"/>
                <w:lang w:eastAsia="es-CO"/>
              </w:rPr>
              <w:t> </w:t>
            </w:r>
          </w:p>
        </w:tc>
        <w:tc>
          <w:tcPr>
            <w:tcW w:w="7646" w:type="dxa"/>
            <w:tcBorders>
              <w:top w:val="single" w:sz="6" w:space="0" w:color="auto"/>
              <w:left w:val="single" w:sz="6" w:space="0" w:color="auto"/>
              <w:bottom w:val="single" w:sz="6" w:space="0" w:color="auto"/>
              <w:right w:val="single" w:sz="6" w:space="0" w:color="auto"/>
            </w:tcBorders>
            <w:shd w:val="clear" w:color="auto" w:fill="6667AD"/>
            <w:vAlign w:val="center"/>
            <w:hideMark/>
          </w:tcPr>
          <w:p w14:paraId="34B7669D"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FFFFFF"/>
                <w:sz w:val="16"/>
                <w:szCs w:val="16"/>
                <w:lang w:eastAsia="es-CO"/>
              </w:rPr>
              <w:t>CAMBIO</w:t>
            </w:r>
            <w:r w:rsidRPr="003D7B3A">
              <w:rPr>
                <w:rFonts w:ascii="Century Gothic" w:eastAsia="Times New Roman" w:hAnsi="Century Gothic" w:cs="Times New Roman"/>
                <w:color w:val="FFFFFF"/>
                <w:sz w:val="16"/>
                <w:szCs w:val="16"/>
                <w:lang w:eastAsia="es-CO"/>
              </w:rPr>
              <w:t> </w:t>
            </w:r>
          </w:p>
        </w:tc>
        <w:tc>
          <w:tcPr>
            <w:tcW w:w="724" w:type="dxa"/>
            <w:tcBorders>
              <w:top w:val="single" w:sz="6" w:space="0" w:color="auto"/>
              <w:left w:val="single" w:sz="6" w:space="0" w:color="auto"/>
              <w:bottom w:val="single" w:sz="6" w:space="0" w:color="auto"/>
              <w:right w:val="single" w:sz="6" w:space="0" w:color="auto"/>
            </w:tcBorders>
            <w:shd w:val="clear" w:color="auto" w:fill="6667AD"/>
            <w:vAlign w:val="center"/>
            <w:hideMark/>
          </w:tcPr>
          <w:p w14:paraId="7AE87072"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FFFFFF"/>
                <w:sz w:val="16"/>
                <w:szCs w:val="16"/>
                <w:lang w:eastAsia="es-CO"/>
              </w:rPr>
              <w:t>VERSIÓN</w:t>
            </w:r>
            <w:r w:rsidRPr="003D7B3A">
              <w:rPr>
                <w:rFonts w:ascii="Century Gothic" w:eastAsia="Times New Roman" w:hAnsi="Century Gothic" w:cs="Times New Roman"/>
                <w:color w:val="FFFFFF"/>
                <w:sz w:val="16"/>
                <w:szCs w:val="16"/>
                <w:lang w:eastAsia="es-CO"/>
              </w:rPr>
              <w:t> </w:t>
            </w:r>
          </w:p>
        </w:tc>
      </w:tr>
      <w:tr w:rsidR="003D7B3A" w:rsidRPr="003D7B3A" w14:paraId="01A5696A" w14:textId="77777777" w:rsidTr="00537ABC">
        <w:trPr>
          <w:trHeight w:val="75"/>
        </w:trPr>
        <w:tc>
          <w:tcPr>
            <w:tcW w:w="15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15AA88" w14:textId="3EEC02BE" w:rsidR="003D7B3A" w:rsidRPr="003D7B3A" w:rsidRDefault="0066226D" w:rsidP="003D7B3A">
            <w:pPr>
              <w:jc w:val="center"/>
              <w:textAlignment w:val="baseline"/>
              <w:rPr>
                <w:rFonts w:ascii="Times New Roman" w:eastAsia="Times New Roman" w:hAnsi="Times New Roman" w:cs="Times New Roman"/>
                <w:lang w:eastAsia="es-CO"/>
              </w:rPr>
            </w:pPr>
            <w:r>
              <w:rPr>
                <w:rFonts w:ascii="Century Gothic" w:eastAsia="Times New Roman" w:hAnsi="Century Gothic" w:cs="Times New Roman"/>
                <w:b/>
                <w:bCs/>
                <w:sz w:val="16"/>
                <w:szCs w:val="16"/>
                <w:lang w:eastAsia="es-CO"/>
              </w:rPr>
              <w:t>19</w:t>
            </w:r>
            <w:r w:rsidR="003D7B3A" w:rsidRPr="003D7B3A">
              <w:rPr>
                <w:rFonts w:ascii="Century Gothic" w:eastAsia="Times New Roman" w:hAnsi="Century Gothic" w:cs="Times New Roman"/>
                <w:b/>
                <w:bCs/>
                <w:sz w:val="16"/>
                <w:szCs w:val="16"/>
                <w:lang w:eastAsia="es-CO"/>
              </w:rPr>
              <w:t>/</w:t>
            </w:r>
            <w:r>
              <w:rPr>
                <w:rFonts w:ascii="Century Gothic" w:eastAsia="Times New Roman" w:hAnsi="Century Gothic" w:cs="Times New Roman"/>
                <w:b/>
                <w:bCs/>
                <w:sz w:val="16"/>
                <w:szCs w:val="16"/>
                <w:lang w:eastAsia="es-CO"/>
              </w:rPr>
              <w:t>02</w:t>
            </w:r>
            <w:r w:rsidR="003D7B3A" w:rsidRPr="003D7B3A">
              <w:rPr>
                <w:rFonts w:ascii="Century Gothic" w:eastAsia="Times New Roman" w:hAnsi="Century Gothic" w:cs="Times New Roman"/>
                <w:b/>
                <w:bCs/>
                <w:sz w:val="16"/>
                <w:szCs w:val="16"/>
                <w:lang w:eastAsia="es-CO"/>
              </w:rPr>
              <w:t>/202</w:t>
            </w:r>
            <w:r>
              <w:rPr>
                <w:rFonts w:ascii="Century Gothic" w:eastAsia="Times New Roman" w:hAnsi="Century Gothic" w:cs="Times New Roman"/>
                <w:b/>
                <w:bCs/>
                <w:sz w:val="16"/>
                <w:szCs w:val="16"/>
                <w:lang w:eastAsia="es-CO"/>
              </w:rPr>
              <w:t>4</w:t>
            </w:r>
          </w:p>
        </w:tc>
        <w:tc>
          <w:tcPr>
            <w:tcW w:w="764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3BDA1A" w14:textId="77777777" w:rsidR="003D7B3A" w:rsidRPr="003D7B3A" w:rsidRDefault="003D7B3A" w:rsidP="003D7B3A">
            <w:pPr>
              <w:numPr>
                <w:ilvl w:val="0"/>
                <w:numId w:val="29"/>
              </w:numPr>
              <w:ind w:firstLine="0"/>
              <w:jc w:val="both"/>
              <w:textAlignment w:val="baseline"/>
              <w:rPr>
                <w:rFonts w:ascii="Century Gothic" w:eastAsia="Times New Roman" w:hAnsi="Century Gothic" w:cs="Times New Roman"/>
                <w:sz w:val="16"/>
                <w:szCs w:val="16"/>
                <w:lang w:eastAsia="es-CO"/>
              </w:rPr>
            </w:pPr>
            <w:r w:rsidRPr="003D7B3A">
              <w:rPr>
                <w:rFonts w:ascii="Century Gothic" w:eastAsia="Times New Roman" w:hAnsi="Century Gothic" w:cs="Times New Roman"/>
                <w:sz w:val="16"/>
                <w:szCs w:val="16"/>
                <w:lang w:eastAsia="es-CO"/>
              </w:rPr>
              <w:t>Se adopta como versión 1 debido a la actualización de la Cadena de Valor en Comité Institucional de Gestión y Desempeño del 3 de marzo del 2023, nuevos lineamientos frente a la generación, actualización y derogación de documentos del SGI. </w:t>
            </w:r>
          </w:p>
          <w:p w14:paraId="422B0836" w14:textId="77777777" w:rsidR="003D7B3A" w:rsidRPr="003D7B3A" w:rsidRDefault="003D7B3A" w:rsidP="003D7B3A">
            <w:pPr>
              <w:numPr>
                <w:ilvl w:val="0"/>
                <w:numId w:val="29"/>
              </w:numPr>
              <w:ind w:firstLine="0"/>
              <w:jc w:val="both"/>
              <w:textAlignment w:val="baseline"/>
              <w:rPr>
                <w:rFonts w:ascii="Century Gothic" w:eastAsia="Times New Roman" w:hAnsi="Century Gothic" w:cs="Times New Roman"/>
                <w:sz w:val="16"/>
                <w:szCs w:val="16"/>
                <w:lang w:eastAsia="es-CO"/>
              </w:rPr>
            </w:pPr>
            <w:r w:rsidRPr="003D7B3A">
              <w:rPr>
                <w:rFonts w:ascii="Century Gothic" w:eastAsia="Times New Roman" w:hAnsi="Century Gothic" w:cs="Times New Roman"/>
                <w:sz w:val="16"/>
                <w:szCs w:val="16"/>
                <w:lang w:eastAsia="es-CO"/>
              </w:rPr>
              <w:t>Hace parte del proceso de</w:t>
            </w:r>
            <w:r w:rsidRPr="003D7B3A">
              <w:rPr>
                <w:rFonts w:ascii="Century Gothic" w:eastAsia="Times New Roman" w:hAnsi="Century Gothic" w:cs="Times New Roman"/>
                <w:b/>
                <w:bCs/>
                <w:sz w:val="16"/>
                <w:szCs w:val="16"/>
                <w:lang w:eastAsia="es-CO"/>
              </w:rPr>
              <w:t xml:space="preserve"> </w:t>
            </w:r>
            <w:r w:rsidRPr="003D7B3A">
              <w:rPr>
                <w:rFonts w:ascii="Century Gothic" w:eastAsia="Times New Roman" w:hAnsi="Century Gothic" w:cs="Times New Roman"/>
                <w:sz w:val="16"/>
                <w:szCs w:val="16"/>
                <w:lang w:eastAsia="es-CO"/>
              </w:rPr>
              <w:t>Subdirección Cartográfica y Geodésica.  </w:t>
            </w:r>
          </w:p>
          <w:p w14:paraId="07E6E7B2" w14:textId="77777777" w:rsidR="003D7B3A" w:rsidRPr="003D7B3A" w:rsidRDefault="003D7B3A" w:rsidP="003D7B3A">
            <w:pPr>
              <w:numPr>
                <w:ilvl w:val="0"/>
                <w:numId w:val="29"/>
              </w:numPr>
              <w:ind w:firstLine="0"/>
              <w:jc w:val="both"/>
              <w:textAlignment w:val="baseline"/>
              <w:rPr>
                <w:rFonts w:ascii="Century Gothic" w:eastAsia="Times New Roman" w:hAnsi="Century Gothic" w:cs="Times New Roman"/>
                <w:sz w:val="16"/>
                <w:szCs w:val="16"/>
                <w:lang w:eastAsia="es-CO"/>
              </w:rPr>
            </w:pPr>
            <w:r w:rsidRPr="003D7B3A">
              <w:rPr>
                <w:rFonts w:ascii="Century Gothic" w:eastAsia="Times New Roman" w:hAnsi="Century Gothic" w:cs="Times New Roman"/>
                <w:sz w:val="16"/>
                <w:szCs w:val="16"/>
                <w:lang w:eastAsia="es-CO"/>
              </w:rPr>
              <w:t>Se ajusta el documento según la nueva Estructura Orgánica aprobada por Decreto 846 del 29 de Julio del 2021. </w:t>
            </w:r>
          </w:p>
          <w:p w14:paraId="4053569B" w14:textId="77777777" w:rsidR="003D7B3A" w:rsidRPr="003D7B3A" w:rsidRDefault="003D7B3A" w:rsidP="003D7B3A">
            <w:pPr>
              <w:numPr>
                <w:ilvl w:val="0"/>
                <w:numId w:val="29"/>
              </w:numPr>
              <w:ind w:firstLine="0"/>
              <w:jc w:val="both"/>
              <w:textAlignment w:val="baseline"/>
              <w:rPr>
                <w:rFonts w:ascii="Century Gothic" w:eastAsia="Times New Roman" w:hAnsi="Century Gothic" w:cs="Times New Roman"/>
                <w:sz w:val="16"/>
                <w:szCs w:val="16"/>
                <w:lang w:eastAsia="es-CO"/>
              </w:rPr>
            </w:pPr>
            <w:r w:rsidRPr="003D7B3A">
              <w:rPr>
                <w:rFonts w:ascii="Century Gothic" w:eastAsia="Times New Roman" w:hAnsi="Century Gothic" w:cs="Times New Roman"/>
                <w:sz w:val="16"/>
                <w:szCs w:val="16"/>
                <w:lang w:eastAsia="es-CO"/>
              </w:rPr>
              <w:t> </w:t>
            </w:r>
          </w:p>
        </w:tc>
        <w:tc>
          <w:tcPr>
            <w:tcW w:w="72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2E41F6"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sz w:val="16"/>
                <w:szCs w:val="16"/>
                <w:lang w:eastAsia="es-CO"/>
              </w:rPr>
              <w:t>1</w:t>
            </w:r>
            <w:r w:rsidRPr="003D7B3A">
              <w:rPr>
                <w:rFonts w:ascii="Century Gothic" w:eastAsia="Times New Roman" w:hAnsi="Century Gothic" w:cs="Times New Roman"/>
                <w:sz w:val="16"/>
                <w:szCs w:val="16"/>
                <w:lang w:eastAsia="es-CO"/>
              </w:rPr>
              <w:t> </w:t>
            </w:r>
          </w:p>
        </w:tc>
      </w:tr>
    </w:tbl>
    <w:p w14:paraId="41C9C254" w14:textId="77777777" w:rsidR="003D7B3A" w:rsidRDefault="003D7B3A" w:rsidP="003D7B3A">
      <w:pPr>
        <w:textAlignment w:val="baseline"/>
        <w:rPr>
          <w:rFonts w:ascii="Century Gothic" w:eastAsia="Times New Roman" w:hAnsi="Century Gothic" w:cs="Segoe UI"/>
          <w:sz w:val="20"/>
          <w:szCs w:val="20"/>
          <w:lang w:eastAsia="es-CO"/>
        </w:rPr>
      </w:pPr>
      <w:r w:rsidRPr="003D7B3A">
        <w:rPr>
          <w:rFonts w:ascii="Century Gothic" w:eastAsia="Times New Roman" w:hAnsi="Century Gothic" w:cs="Segoe UI"/>
          <w:sz w:val="20"/>
          <w:szCs w:val="20"/>
          <w:lang w:eastAsia="es-CO"/>
        </w:rPr>
        <w:t> </w:t>
      </w:r>
    </w:p>
    <w:p w14:paraId="51054794" w14:textId="77777777" w:rsidR="00472B74" w:rsidRDefault="00472B74" w:rsidP="003D7B3A">
      <w:pPr>
        <w:textAlignment w:val="baseline"/>
        <w:rPr>
          <w:rFonts w:ascii="Century Gothic" w:eastAsia="Times New Roman" w:hAnsi="Century Gothic" w:cs="Segoe UI"/>
          <w:sz w:val="20"/>
          <w:szCs w:val="20"/>
          <w:lang w:eastAsia="es-CO"/>
        </w:rPr>
      </w:pPr>
    </w:p>
    <w:p w14:paraId="294B89E2" w14:textId="77777777" w:rsidR="00472B74" w:rsidRDefault="00472B74" w:rsidP="003D7B3A">
      <w:pPr>
        <w:textAlignment w:val="baseline"/>
        <w:rPr>
          <w:rFonts w:ascii="Century Gothic" w:eastAsia="Times New Roman" w:hAnsi="Century Gothic" w:cs="Segoe UI"/>
          <w:sz w:val="20"/>
          <w:szCs w:val="20"/>
          <w:lang w:eastAsia="es-CO"/>
        </w:rPr>
      </w:pPr>
    </w:p>
    <w:p w14:paraId="4E1545C5" w14:textId="77777777" w:rsidR="00472B74" w:rsidRDefault="00472B74" w:rsidP="003D7B3A">
      <w:pPr>
        <w:textAlignment w:val="baseline"/>
        <w:rPr>
          <w:rFonts w:ascii="Century Gothic" w:eastAsia="Times New Roman" w:hAnsi="Century Gothic" w:cs="Segoe UI"/>
          <w:sz w:val="20"/>
          <w:szCs w:val="20"/>
          <w:lang w:eastAsia="es-CO"/>
        </w:rPr>
      </w:pPr>
    </w:p>
    <w:p w14:paraId="4324E199" w14:textId="77777777" w:rsidR="00472B74" w:rsidRDefault="00472B74" w:rsidP="003D7B3A">
      <w:pPr>
        <w:textAlignment w:val="baseline"/>
        <w:rPr>
          <w:rFonts w:ascii="Century Gothic" w:eastAsia="Times New Roman" w:hAnsi="Century Gothic" w:cs="Segoe UI"/>
          <w:sz w:val="20"/>
          <w:szCs w:val="20"/>
          <w:lang w:eastAsia="es-CO"/>
        </w:rPr>
      </w:pPr>
    </w:p>
    <w:p w14:paraId="16C39FE7" w14:textId="77777777" w:rsidR="00472B74" w:rsidRPr="003D7B3A" w:rsidRDefault="00472B74" w:rsidP="003D7B3A">
      <w:pPr>
        <w:textAlignment w:val="baseline"/>
        <w:rPr>
          <w:rFonts w:ascii="Segoe UI" w:eastAsia="Times New Roman" w:hAnsi="Segoe UI" w:cs="Segoe UI"/>
          <w:sz w:val="18"/>
          <w:szCs w:val="18"/>
          <w:lang w:eastAsia="es-CO"/>
        </w:rPr>
      </w:pPr>
    </w:p>
    <w:p w14:paraId="7430DA8B" w14:textId="77777777" w:rsidR="003D7B3A" w:rsidRPr="003D7B3A" w:rsidRDefault="003D7B3A" w:rsidP="003D7B3A">
      <w:pPr>
        <w:textAlignment w:val="baseline"/>
        <w:rPr>
          <w:rFonts w:ascii="Segoe UI" w:eastAsia="Times New Roman" w:hAnsi="Segoe UI" w:cs="Segoe UI"/>
          <w:sz w:val="18"/>
          <w:szCs w:val="18"/>
          <w:lang w:eastAsia="es-CO"/>
        </w:rPr>
      </w:pPr>
      <w:r w:rsidRPr="003D7B3A">
        <w:rPr>
          <w:rFonts w:ascii="Century Gothic" w:eastAsia="Times New Roman" w:hAnsi="Century Gothic" w:cs="Segoe UI"/>
          <w:sz w:val="20"/>
          <w:szCs w:val="20"/>
          <w:lang w:val="es-ES" w:eastAsia="es-CO"/>
        </w:rPr>
        <w:t>Registrar la creación del documento en versión 1 así: </w:t>
      </w:r>
      <w:r w:rsidRPr="003D7B3A">
        <w:rPr>
          <w:rFonts w:ascii="Century Gothic" w:eastAsia="Times New Roman" w:hAnsi="Century Gothic" w:cs="Segoe UI"/>
          <w:sz w:val="20"/>
          <w:szCs w:val="20"/>
          <w:lang w:eastAsia="es-CO"/>
        </w:rPr>
        <w:t> </w:t>
      </w:r>
    </w:p>
    <w:p w14:paraId="113CFD7C" w14:textId="77777777" w:rsidR="003D7B3A" w:rsidRPr="003D7B3A" w:rsidRDefault="003D7B3A" w:rsidP="003D7B3A">
      <w:pPr>
        <w:textAlignment w:val="baseline"/>
        <w:rPr>
          <w:rFonts w:ascii="Segoe UI" w:eastAsia="Times New Roman" w:hAnsi="Segoe UI" w:cs="Segoe UI"/>
          <w:sz w:val="18"/>
          <w:szCs w:val="18"/>
          <w:lang w:eastAsia="es-CO"/>
        </w:rPr>
      </w:pPr>
      <w:r w:rsidRPr="003D7B3A">
        <w:rPr>
          <w:rFonts w:ascii="Century Gothic" w:eastAsia="Times New Roman" w:hAnsi="Century Gothic" w:cs="Segoe UI"/>
          <w:sz w:val="16"/>
          <w:szCs w:val="16"/>
          <w:lang w:eastAsia="es-CO"/>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5"/>
        <w:gridCol w:w="7335"/>
        <w:gridCol w:w="1065"/>
      </w:tblGrid>
      <w:tr w:rsidR="003D7B3A" w:rsidRPr="003D7B3A" w14:paraId="09771145" w14:textId="77777777" w:rsidTr="003D7B3A">
        <w:trPr>
          <w:trHeight w:val="330"/>
        </w:trPr>
        <w:tc>
          <w:tcPr>
            <w:tcW w:w="1545" w:type="dxa"/>
            <w:tcBorders>
              <w:top w:val="single" w:sz="6" w:space="0" w:color="auto"/>
              <w:left w:val="single" w:sz="6" w:space="0" w:color="auto"/>
              <w:bottom w:val="single" w:sz="6" w:space="0" w:color="auto"/>
              <w:right w:val="single" w:sz="6" w:space="0" w:color="auto"/>
            </w:tcBorders>
            <w:shd w:val="clear" w:color="auto" w:fill="6667AD"/>
            <w:vAlign w:val="center"/>
            <w:hideMark/>
          </w:tcPr>
          <w:p w14:paraId="6BD5429B"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FFFFFF"/>
                <w:sz w:val="16"/>
                <w:szCs w:val="16"/>
                <w:lang w:eastAsia="es-CO"/>
              </w:rPr>
              <w:t>FECHA</w:t>
            </w:r>
            <w:r w:rsidRPr="003D7B3A">
              <w:rPr>
                <w:rFonts w:ascii="Century Gothic" w:eastAsia="Times New Roman" w:hAnsi="Century Gothic" w:cs="Times New Roman"/>
                <w:color w:val="FFFFFF"/>
                <w:sz w:val="16"/>
                <w:szCs w:val="16"/>
                <w:lang w:eastAsia="es-CO"/>
              </w:rPr>
              <w:t> </w:t>
            </w:r>
          </w:p>
        </w:tc>
        <w:tc>
          <w:tcPr>
            <w:tcW w:w="7335" w:type="dxa"/>
            <w:tcBorders>
              <w:top w:val="single" w:sz="6" w:space="0" w:color="auto"/>
              <w:left w:val="single" w:sz="6" w:space="0" w:color="auto"/>
              <w:bottom w:val="single" w:sz="6" w:space="0" w:color="auto"/>
              <w:right w:val="single" w:sz="6" w:space="0" w:color="auto"/>
            </w:tcBorders>
            <w:shd w:val="clear" w:color="auto" w:fill="6667AD"/>
            <w:vAlign w:val="center"/>
            <w:hideMark/>
          </w:tcPr>
          <w:p w14:paraId="6F6915DD"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FFFFFF"/>
                <w:sz w:val="16"/>
                <w:szCs w:val="16"/>
                <w:lang w:eastAsia="es-CO"/>
              </w:rPr>
              <w:t>CAMBIO</w:t>
            </w:r>
            <w:r w:rsidRPr="003D7B3A">
              <w:rPr>
                <w:rFonts w:ascii="Century Gothic" w:eastAsia="Times New Roman" w:hAnsi="Century Gothic" w:cs="Times New Roman"/>
                <w:color w:val="FFFFFF"/>
                <w:sz w:val="16"/>
                <w:szCs w:val="16"/>
                <w:lang w:eastAsia="es-CO"/>
              </w:rPr>
              <w:t> </w:t>
            </w:r>
          </w:p>
        </w:tc>
        <w:tc>
          <w:tcPr>
            <w:tcW w:w="1065" w:type="dxa"/>
            <w:tcBorders>
              <w:top w:val="single" w:sz="6" w:space="0" w:color="auto"/>
              <w:left w:val="single" w:sz="6" w:space="0" w:color="auto"/>
              <w:bottom w:val="single" w:sz="6" w:space="0" w:color="auto"/>
              <w:right w:val="single" w:sz="6" w:space="0" w:color="auto"/>
            </w:tcBorders>
            <w:shd w:val="clear" w:color="auto" w:fill="6667AD"/>
            <w:vAlign w:val="center"/>
            <w:hideMark/>
          </w:tcPr>
          <w:p w14:paraId="2D78AC4F"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FFFFFF"/>
                <w:sz w:val="16"/>
                <w:szCs w:val="16"/>
                <w:lang w:eastAsia="es-CO"/>
              </w:rPr>
              <w:t>VERSIÓN</w:t>
            </w:r>
            <w:r w:rsidRPr="003D7B3A">
              <w:rPr>
                <w:rFonts w:ascii="Century Gothic" w:eastAsia="Times New Roman" w:hAnsi="Century Gothic" w:cs="Times New Roman"/>
                <w:color w:val="FFFFFF"/>
                <w:sz w:val="16"/>
                <w:szCs w:val="16"/>
                <w:lang w:eastAsia="es-CO"/>
              </w:rPr>
              <w:t> </w:t>
            </w:r>
          </w:p>
        </w:tc>
      </w:tr>
      <w:tr w:rsidR="003D7B3A" w:rsidRPr="003D7B3A" w14:paraId="06D74981" w14:textId="77777777" w:rsidTr="003D7B3A">
        <w:trPr>
          <w:trHeight w:val="75"/>
        </w:trPr>
        <w:tc>
          <w:tcPr>
            <w:tcW w:w="15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DE2AE1" w14:textId="21558184" w:rsidR="003D7B3A" w:rsidRPr="003D7B3A" w:rsidRDefault="0066226D" w:rsidP="003D7B3A">
            <w:pPr>
              <w:jc w:val="center"/>
              <w:textAlignment w:val="baseline"/>
              <w:rPr>
                <w:rFonts w:ascii="Times New Roman" w:eastAsia="Times New Roman" w:hAnsi="Times New Roman" w:cs="Times New Roman"/>
                <w:lang w:eastAsia="es-CO"/>
              </w:rPr>
            </w:pPr>
            <w:r>
              <w:rPr>
                <w:rFonts w:ascii="Century Gothic" w:eastAsia="Times New Roman" w:hAnsi="Century Gothic" w:cs="Times New Roman"/>
                <w:b/>
                <w:bCs/>
                <w:sz w:val="16"/>
                <w:szCs w:val="16"/>
                <w:lang w:eastAsia="es-CO"/>
              </w:rPr>
              <w:t>19</w:t>
            </w:r>
            <w:r w:rsidRPr="003D7B3A">
              <w:rPr>
                <w:rFonts w:ascii="Century Gothic" w:eastAsia="Times New Roman" w:hAnsi="Century Gothic" w:cs="Times New Roman"/>
                <w:b/>
                <w:bCs/>
                <w:sz w:val="16"/>
                <w:szCs w:val="16"/>
                <w:lang w:eastAsia="es-CO"/>
              </w:rPr>
              <w:t>/</w:t>
            </w:r>
            <w:r>
              <w:rPr>
                <w:rFonts w:ascii="Century Gothic" w:eastAsia="Times New Roman" w:hAnsi="Century Gothic" w:cs="Times New Roman"/>
                <w:b/>
                <w:bCs/>
                <w:sz w:val="16"/>
                <w:szCs w:val="16"/>
                <w:lang w:eastAsia="es-CO"/>
              </w:rPr>
              <w:t>02</w:t>
            </w:r>
            <w:r w:rsidRPr="003D7B3A">
              <w:rPr>
                <w:rFonts w:ascii="Century Gothic" w:eastAsia="Times New Roman" w:hAnsi="Century Gothic" w:cs="Times New Roman"/>
                <w:b/>
                <w:bCs/>
                <w:sz w:val="16"/>
                <w:szCs w:val="16"/>
                <w:lang w:eastAsia="es-CO"/>
              </w:rPr>
              <w:t>/202</w:t>
            </w:r>
            <w:r>
              <w:rPr>
                <w:rFonts w:ascii="Century Gothic" w:eastAsia="Times New Roman" w:hAnsi="Century Gothic" w:cs="Times New Roman"/>
                <w:b/>
                <w:bCs/>
                <w:sz w:val="16"/>
                <w:szCs w:val="16"/>
                <w:lang w:eastAsia="es-CO"/>
              </w:rPr>
              <w:t>4</w:t>
            </w:r>
          </w:p>
        </w:tc>
        <w:tc>
          <w:tcPr>
            <w:tcW w:w="7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1FD706" w14:textId="77777777" w:rsidR="003D7B3A" w:rsidRPr="003D7B3A" w:rsidRDefault="003D7B3A" w:rsidP="003D7B3A">
            <w:pPr>
              <w:numPr>
                <w:ilvl w:val="0"/>
                <w:numId w:val="30"/>
              </w:numPr>
              <w:ind w:firstLine="0"/>
              <w:jc w:val="both"/>
              <w:textAlignment w:val="baseline"/>
              <w:rPr>
                <w:rFonts w:ascii="Century Gothic" w:eastAsia="Times New Roman" w:hAnsi="Century Gothic" w:cs="Times New Roman"/>
                <w:sz w:val="16"/>
                <w:szCs w:val="16"/>
                <w:lang w:eastAsia="es-CO"/>
              </w:rPr>
            </w:pPr>
            <w:r w:rsidRPr="003D7B3A">
              <w:rPr>
                <w:rFonts w:ascii="Century Gothic" w:eastAsia="Times New Roman" w:hAnsi="Century Gothic" w:cs="Times New Roman"/>
                <w:sz w:val="16"/>
                <w:szCs w:val="16"/>
                <w:lang w:eastAsia="es-CO"/>
              </w:rPr>
              <w:t>Se adopta como versión 1 por corresponder a la creación del documento. Emisión Inicial Oficial. </w:t>
            </w:r>
          </w:p>
          <w:p w14:paraId="1D88E07E" w14:textId="77777777" w:rsidR="003D7B3A" w:rsidRPr="003D7B3A" w:rsidRDefault="003D7B3A" w:rsidP="003D7B3A">
            <w:pPr>
              <w:numPr>
                <w:ilvl w:val="0"/>
                <w:numId w:val="30"/>
              </w:numPr>
              <w:ind w:firstLine="0"/>
              <w:jc w:val="both"/>
              <w:textAlignment w:val="baseline"/>
              <w:rPr>
                <w:rFonts w:ascii="Century Gothic" w:eastAsia="Times New Roman" w:hAnsi="Century Gothic" w:cs="Times New Roman"/>
                <w:sz w:val="16"/>
                <w:szCs w:val="16"/>
                <w:lang w:eastAsia="es-CO"/>
              </w:rPr>
            </w:pPr>
            <w:r w:rsidRPr="003D7B3A">
              <w:rPr>
                <w:rFonts w:ascii="Century Gothic" w:eastAsia="Times New Roman" w:hAnsi="Century Gothic" w:cs="Times New Roman"/>
                <w:sz w:val="16"/>
                <w:szCs w:val="16"/>
                <w:lang w:eastAsia="es-CO"/>
              </w:rPr>
              <w:t>Hace parte del proceso de</w:t>
            </w:r>
            <w:r w:rsidRPr="003D7B3A">
              <w:rPr>
                <w:rFonts w:ascii="Century Gothic" w:eastAsia="Times New Roman" w:hAnsi="Century Gothic" w:cs="Times New Roman"/>
                <w:b/>
                <w:bCs/>
                <w:sz w:val="16"/>
                <w:szCs w:val="16"/>
                <w:lang w:eastAsia="es-CO"/>
              </w:rPr>
              <w:t xml:space="preserve"> </w:t>
            </w:r>
            <w:r w:rsidRPr="003D7B3A">
              <w:rPr>
                <w:rFonts w:ascii="Century Gothic" w:eastAsia="Times New Roman" w:hAnsi="Century Gothic" w:cs="Times New Roman"/>
                <w:sz w:val="16"/>
                <w:szCs w:val="16"/>
                <w:lang w:eastAsia="es-CO"/>
              </w:rPr>
              <w:t>Subdirección Cartográfica y Geodésica.  </w:t>
            </w:r>
          </w:p>
          <w:p w14:paraId="2718F70D" w14:textId="541D522B" w:rsidR="003D7B3A" w:rsidRPr="0066226D" w:rsidRDefault="003D7B3A" w:rsidP="0066226D">
            <w:pPr>
              <w:jc w:val="center"/>
              <w:rPr>
                <w:rFonts w:ascii="Century Gothic" w:hAnsi="Century Gothic"/>
                <w:b/>
                <w:bCs/>
                <w:sz w:val="16"/>
                <w:szCs w:val="16"/>
              </w:rPr>
            </w:pPr>
            <w:r w:rsidRPr="003D7B3A">
              <w:rPr>
                <w:rFonts w:ascii="Century Gothic" w:eastAsia="Times New Roman" w:hAnsi="Century Gothic" w:cs="Times New Roman"/>
                <w:sz w:val="16"/>
                <w:szCs w:val="16"/>
                <w:lang w:eastAsia="es-CO"/>
              </w:rPr>
              <w:t>Se crea el procedimiento “</w:t>
            </w:r>
            <w:r w:rsidR="0066226D">
              <w:rPr>
                <w:rFonts w:ascii="Century Gothic" w:hAnsi="Century Gothic"/>
                <w:b/>
                <w:bCs/>
                <w:sz w:val="16"/>
                <w:szCs w:val="16"/>
              </w:rPr>
              <w:t>Identificación</w:t>
            </w:r>
            <w:r w:rsidR="0066226D" w:rsidRPr="00D26465">
              <w:rPr>
                <w:rFonts w:ascii="Century Gothic" w:hAnsi="Century Gothic"/>
                <w:b/>
                <w:bCs/>
                <w:sz w:val="16"/>
                <w:szCs w:val="16"/>
              </w:rPr>
              <w:t xml:space="preserve"> de </w:t>
            </w:r>
            <w:r w:rsidR="0066226D">
              <w:rPr>
                <w:rFonts w:ascii="Century Gothic" w:hAnsi="Century Gothic"/>
                <w:b/>
                <w:bCs/>
                <w:sz w:val="16"/>
                <w:szCs w:val="16"/>
              </w:rPr>
              <w:t>Códigos Inválidos</w:t>
            </w:r>
            <w:r w:rsidR="0066226D" w:rsidRPr="00D26465">
              <w:rPr>
                <w:rFonts w:ascii="Century Gothic" w:hAnsi="Century Gothic"/>
                <w:b/>
                <w:bCs/>
                <w:sz w:val="16"/>
                <w:szCs w:val="16"/>
              </w:rPr>
              <w:t xml:space="preserve"> </w:t>
            </w:r>
            <w:r w:rsidR="0066226D">
              <w:rPr>
                <w:rFonts w:ascii="Century Gothic" w:hAnsi="Century Gothic"/>
                <w:b/>
                <w:bCs/>
                <w:sz w:val="16"/>
                <w:szCs w:val="16"/>
              </w:rPr>
              <w:t>(Nombres</w:t>
            </w:r>
            <w:r w:rsidR="0066226D" w:rsidRPr="00D26465">
              <w:rPr>
                <w:rFonts w:ascii="Century Gothic" w:hAnsi="Century Gothic"/>
                <w:b/>
                <w:bCs/>
                <w:sz w:val="16"/>
                <w:szCs w:val="16"/>
              </w:rPr>
              <w:t xml:space="preserve"> geográficos</w:t>
            </w:r>
            <w:r w:rsidR="0066226D">
              <w:rPr>
                <w:rFonts w:ascii="Century Gothic" w:hAnsi="Century Gothic"/>
                <w:b/>
                <w:bCs/>
                <w:sz w:val="16"/>
                <w:szCs w:val="16"/>
              </w:rPr>
              <w:t>)</w:t>
            </w:r>
            <w:r w:rsidR="0066226D" w:rsidRPr="00D26465">
              <w:rPr>
                <w:rFonts w:ascii="Century Gothic" w:hAnsi="Century Gothic"/>
                <w:b/>
                <w:bCs/>
                <w:sz w:val="16"/>
                <w:szCs w:val="16"/>
              </w:rPr>
              <w:t xml:space="preserve"> en ArcGIS Pro</w:t>
            </w:r>
            <w:r w:rsidRPr="003D7B3A">
              <w:rPr>
                <w:rFonts w:ascii="Century Gothic" w:eastAsia="Times New Roman" w:hAnsi="Century Gothic" w:cs="Times New Roman"/>
                <w:sz w:val="16"/>
                <w:szCs w:val="16"/>
                <w:lang w:eastAsia="es-CO"/>
              </w:rPr>
              <w:t xml:space="preserve">”, código </w:t>
            </w:r>
            <w:r w:rsidRPr="003D7B3A">
              <w:rPr>
                <w:rFonts w:ascii="Century Gothic" w:eastAsia="Times New Roman" w:hAnsi="Century Gothic" w:cs="Times New Roman"/>
                <w:b/>
                <w:bCs/>
                <w:sz w:val="16"/>
                <w:szCs w:val="16"/>
                <w:lang w:eastAsia="es-CO"/>
              </w:rPr>
              <w:t>001,</w:t>
            </w:r>
            <w:r w:rsidRPr="003D7B3A">
              <w:rPr>
                <w:rFonts w:ascii="Century Gothic" w:eastAsia="Times New Roman" w:hAnsi="Century Gothic" w:cs="Times New Roman"/>
                <w:sz w:val="16"/>
                <w:szCs w:val="16"/>
                <w:lang w:eastAsia="es-CO"/>
              </w:rPr>
              <w:t xml:space="preserve"> versión 1. </w:t>
            </w:r>
          </w:p>
        </w:tc>
        <w:tc>
          <w:tcPr>
            <w:tcW w:w="106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CA66D2"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sz w:val="16"/>
                <w:szCs w:val="16"/>
                <w:lang w:eastAsia="es-CO"/>
              </w:rPr>
              <w:t>1</w:t>
            </w:r>
            <w:r w:rsidRPr="003D7B3A">
              <w:rPr>
                <w:rFonts w:ascii="Century Gothic" w:eastAsia="Times New Roman" w:hAnsi="Century Gothic" w:cs="Times New Roman"/>
                <w:sz w:val="16"/>
                <w:szCs w:val="16"/>
                <w:lang w:eastAsia="es-CO"/>
              </w:rPr>
              <w:t> </w:t>
            </w:r>
          </w:p>
        </w:tc>
      </w:tr>
    </w:tbl>
    <w:p w14:paraId="0C2B8AB8" w14:textId="77777777" w:rsidR="003D7B3A" w:rsidRPr="003D7B3A" w:rsidRDefault="003D7B3A" w:rsidP="003D7B3A">
      <w:pPr>
        <w:jc w:val="both"/>
        <w:textAlignment w:val="baseline"/>
        <w:rPr>
          <w:rFonts w:ascii="Segoe UI" w:eastAsia="Times New Roman" w:hAnsi="Segoe UI" w:cs="Segoe UI"/>
          <w:sz w:val="18"/>
          <w:szCs w:val="18"/>
          <w:lang w:eastAsia="es-CO"/>
        </w:rPr>
      </w:pPr>
      <w:r w:rsidRPr="003D7B3A">
        <w:rPr>
          <w:rFonts w:ascii="Century Gothic" w:eastAsia="Times New Roman" w:hAnsi="Century Gothic" w:cs="Segoe UI"/>
          <w:sz w:val="16"/>
          <w:szCs w:val="16"/>
          <w:lang w:eastAsia="es-CO"/>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75"/>
        <w:gridCol w:w="2475"/>
        <w:gridCol w:w="2490"/>
        <w:gridCol w:w="2490"/>
      </w:tblGrid>
      <w:tr w:rsidR="003D7B3A" w:rsidRPr="003D7B3A" w14:paraId="3C2D609B" w14:textId="77777777" w:rsidTr="67C4F573">
        <w:trPr>
          <w:trHeight w:val="330"/>
        </w:trPr>
        <w:tc>
          <w:tcPr>
            <w:tcW w:w="2475" w:type="dxa"/>
            <w:tcBorders>
              <w:top w:val="single" w:sz="6" w:space="0" w:color="auto"/>
              <w:left w:val="single" w:sz="6" w:space="0" w:color="auto"/>
              <w:bottom w:val="single" w:sz="6" w:space="0" w:color="auto"/>
              <w:right w:val="single" w:sz="6" w:space="0" w:color="auto"/>
            </w:tcBorders>
            <w:shd w:val="clear" w:color="auto" w:fill="6667AD"/>
            <w:vAlign w:val="center"/>
            <w:hideMark/>
          </w:tcPr>
          <w:p w14:paraId="7D7578CD"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FFFFFF"/>
                <w:sz w:val="16"/>
                <w:szCs w:val="16"/>
                <w:lang w:eastAsia="es-CO"/>
              </w:rPr>
              <w:t>Elaboró y/o Actualizó</w:t>
            </w:r>
            <w:r w:rsidRPr="003D7B3A">
              <w:rPr>
                <w:rFonts w:ascii="Century Gothic" w:eastAsia="Times New Roman" w:hAnsi="Century Gothic" w:cs="Times New Roman"/>
                <w:color w:val="FFFFFF"/>
                <w:sz w:val="16"/>
                <w:szCs w:val="16"/>
                <w:lang w:eastAsia="es-CO"/>
              </w:rPr>
              <w:t> </w:t>
            </w:r>
          </w:p>
        </w:tc>
        <w:tc>
          <w:tcPr>
            <w:tcW w:w="2475" w:type="dxa"/>
            <w:tcBorders>
              <w:top w:val="single" w:sz="6" w:space="0" w:color="auto"/>
              <w:left w:val="single" w:sz="6" w:space="0" w:color="auto"/>
              <w:bottom w:val="single" w:sz="6" w:space="0" w:color="auto"/>
              <w:right w:val="single" w:sz="6" w:space="0" w:color="auto"/>
            </w:tcBorders>
            <w:shd w:val="clear" w:color="auto" w:fill="6667AD"/>
            <w:vAlign w:val="center"/>
            <w:hideMark/>
          </w:tcPr>
          <w:p w14:paraId="1EA84703"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FFFFFF"/>
                <w:sz w:val="16"/>
                <w:szCs w:val="16"/>
                <w:lang w:eastAsia="es-CO"/>
              </w:rPr>
              <w:t>Revisó Técnicamente</w:t>
            </w:r>
            <w:r w:rsidRPr="003D7B3A">
              <w:rPr>
                <w:rFonts w:ascii="Century Gothic" w:eastAsia="Times New Roman" w:hAnsi="Century Gothic" w:cs="Times New Roman"/>
                <w:color w:val="FFFFFF"/>
                <w:sz w:val="16"/>
                <w:szCs w:val="16"/>
                <w:lang w:eastAsia="es-CO"/>
              </w:rPr>
              <w:t> </w:t>
            </w:r>
          </w:p>
        </w:tc>
        <w:tc>
          <w:tcPr>
            <w:tcW w:w="2490" w:type="dxa"/>
            <w:tcBorders>
              <w:top w:val="single" w:sz="6" w:space="0" w:color="auto"/>
              <w:left w:val="single" w:sz="6" w:space="0" w:color="auto"/>
              <w:bottom w:val="single" w:sz="6" w:space="0" w:color="auto"/>
              <w:right w:val="single" w:sz="6" w:space="0" w:color="auto"/>
            </w:tcBorders>
            <w:shd w:val="clear" w:color="auto" w:fill="6667AD"/>
            <w:vAlign w:val="center"/>
            <w:hideMark/>
          </w:tcPr>
          <w:p w14:paraId="38B8FF5A"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FFFFFF"/>
                <w:sz w:val="16"/>
                <w:szCs w:val="16"/>
                <w:lang w:eastAsia="es-CO"/>
              </w:rPr>
              <w:t>Revisó Metodológicamente</w:t>
            </w:r>
            <w:r w:rsidRPr="003D7B3A">
              <w:rPr>
                <w:rFonts w:ascii="Century Gothic" w:eastAsia="Times New Roman" w:hAnsi="Century Gothic" w:cs="Times New Roman"/>
                <w:color w:val="FFFFFF"/>
                <w:sz w:val="16"/>
                <w:szCs w:val="16"/>
                <w:lang w:eastAsia="es-CO"/>
              </w:rPr>
              <w:t> </w:t>
            </w:r>
          </w:p>
        </w:tc>
        <w:tc>
          <w:tcPr>
            <w:tcW w:w="2490" w:type="dxa"/>
            <w:tcBorders>
              <w:top w:val="single" w:sz="6" w:space="0" w:color="auto"/>
              <w:left w:val="single" w:sz="6" w:space="0" w:color="auto"/>
              <w:bottom w:val="single" w:sz="6" w:space="0" w:color="auto"/>
              <w:right w:val="single" w:sz="6" w:space="0" w:color="auto"/>
            </w:tcBorders>
            <w:shd w:val="clear" w:color="auto" w:fill="6667AD"/>
            <w:vAlign w:val="center"/>
            <w:hideMark/>
          </w:tcPr>
          <w:p w14:paraId="2C29018E" w14:textId="77777777" w:rsidR="003D7B3A" w:rsidRPr="003D7B3A" w:rsidRDefault="003D7B3A" w:rsidP="003D7B3A">
            <w:pPr>
              <w:jc w:val="cente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FFFFFF"/>
                <w:sz w:val="16"/>
                <w:szCs w:val="16"/>
                <w:lang w:eastAsia="es-CO"/>
              </w:rPr>
              <w:t>Aprobó</w:t>
            </w:r>
            <w:r w:rsidRPr="003D7B3A">
              <w:rPr>
                <w:rFonts w:ascii="Century Gothic" w:eastAsia="Times New Roman" w:hAnsi="Century Gothic" w:cs="Times New Roman"/>
                <w:color w:val="FFFFFF"/>
                <w:sz w:val="16"/>
                <w:szCs w:val="16"/>
                <w:lang w:eastAsia="es-CO"/>
              </w:rPr>
              <w:t> </w:t>
            </w:r>
          </w:p>
        </w:tc>
      </w:tr>
      <w:tr w:rsidR="003D7B3A" w:rsidRPr="003D7B3A" w14:paraId="0369566B" w14:textId="77777777" w:rsidTr="67C4F573">
        <w:trPr>
          <w:trHeight w:val="1125"/>
        </w:trPr>
        <w:tc>
          <w:tcPr>
            <w:tcW w:w="2475" w:type="dxa"/>
            <w:tcBorders>
              <w:top w:val="single" w:sz="6" w:space="0" w:color="auto"/>
              <w:left w:val="single" w:sz="6" w:space="0" w:color="auto"/>
              <w:bottom w:val="single" w:sz="6" w:space="0" w:color="auto"/>
              <w:right w:val="single" w:sz="6" w:space="0" w:color="auto"/>
            </w:tcBorders>
            <w:shd w:val="clear" w:color="auto" w:fill="auto"/>
            <w:hideMark/>
          </w:tcPr>
          <w:p w14:paraId="33DFE0BE" w14:textId="71AAF857" w:rsidR="003D7B3A" w:rsidRPr="003D7B3A" w:rsidRDefault="003D7B3A" w:rsidP="003D7B3A">
            <w:pPr>
              <w:jc w:val="both"/>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000000"/>
                <w:sz w:val="16"/>
                <w:szCs w:val="16"/>
                <w:lang w:eastAsia="es-CO"/>
              </w:rPr>
              <w:t xml:space="preserve">Nombre: </w:t>
            </w:r>
            <w:r w:rsidR="00147200">
              <w:rPr>
                <w:rFonts w:ascii="Century Gothic" w:eastAsia="Times New Roman" w:hAnsi="Century Gothic" w:cs="Times New Roman"/>
                <w:color w:val="000000"/>
                <w:sz w:val="16"/>
                <w:szCs w:val="16"/>
                <w:lang w:eastAsia="es-CO"/>
              </w:rPr>
              <w:t>Yaritza Quevedo y Michael Rojas</w:t>
            </w:r>
          </w:p>
          <w:p w14:paraId="2EBDA8F9" w14:textId="77777777" w:rsidR="003D7B3A" w:rsidRPr="003D7B3A" w:rsidRDefault="003D7B3A" w:rsidP="003D7B3A">
            <w:pPr>
              <w:jc w:val="both"/>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color w:val="000000"/>
                <w:sz w:val="16"/>
                <w:szCs w:val="16"/>
                <w:lang w:eastAsia="es-CO"/>
              </w:rPr>
              <w:t> </w:t>
            </w:r>
          </w:p>
          <w:p w14:paraId="3D082B07" w14:textId="692AF843" w:rsidR="003D7B3A" w:rsidRPr="003D7B3A" w:rsidRDefault="003D7B3A" w:rsidP="003D7B3A">
            <w:pPr>
              <w:jc w:val="both"/>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000000"/>
                <w:sz w:val="16"/>
                <w:szCs w:val="16"/>
                <w:lang w:eastAsia="es-CO"/>
              </w:rPr>
              <w:t xml:space="preserve">Cargo: </w:t>
            </w:r>
            <w:r w:rsidRPr="003D7B3A">
              <w:rPr>
                <w:rFonts w:ascii="Century Gothic" w:eastAsia="Times New Roman" w:hAnsi="Century Gothic" w:cs="Times New Roman"/>
                <w:color w:val="000000"/>
                <w:sz w:val="16"/>
                <w:szCs w:val="16"/>
                <w:lang w:eastAsia="es-CO"/>
              </w:rPr>
              <w:t>Contratista</w:t>
            </w:r>
            <w:r w:rsidR="0066226D">
              <w:rPr>
                <w:rFonts w:ascii="Century Gothic" w:eastAsia="Times New Roman" w:hAnsi="Century Gothic" w:cs="Times New Roman"/>
                <w:color w:val="000000"/>
                <w:sz w:val="16"/>
                <w:szCs w:val="16"/>
                <w:lang w:eastAsia="es-CO"/>
              </w:rPr>
              <w:t>s</w:t>
            </w:r>
          </w:p>
        </w:tc>
        <w:tc>
          <w:tcPr>
            <w:tcW w:w="2475" w:type="dxa"/>
            <w:tcBorders>
              <w:top w:val="single" w:sz="6" w:space="0" w:color="auto"/>
              <w:left w:val="single" w:sz="6" w:space="0" w:color="auto"/>
              <w:bottom w:val="single" w:sz="6" w:space="0" w:color="auto"/>
              <w:right w:val="single" w:sz="6" w:space="0" w:color="auto"/>
            </w:tcBorders>
            <w:shd w:val="clear" w:color="auto" w:fill="auto"/>
            <w:hideMark/>
          </w:tcPr>
          <w:p w14:paraId="7D678BD3" w14:textId="77777777" w:rsidR="003D7B3A" w:rsidRPr="003D7B3A" w:rsidRDefault="003D7B3A" w:rsidP="003D7B3A">
            <w:pPr>
              <w:jc w:val="both"/>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000000"/>
                <w:sz w:val="16"/>
                <w:szCs w:val="16"/>
                <w:lang w:eastAsia="es-CO"/>
              </w:rPr>
              <w:t xml:space="preserve">Nombre: </w:t>
            </w:r>
            <w:r w:rsidRPr="003D7B3A">
              <w:rPr>
                <w:rFonts w:ascii="Century Gothic" w:eastAsia="Times New Roman" w:hAnsi="Century Gothic" w:cs="Times New Roman"/>
                <w:color w:val="000000"/>
                <w:sz w:val="16"/>
                <w:szCs w:val="16"/>
                <w:lang w:eastAsia="es-CO"/>
              </w:rPr>
              <w:t xml:space="preserve">Diego </w:t>
            </w:r>
            <w:proofErr w:type="spellStart"/>
            <w:r w:rsidRPr="003D7B3A">
              <w:rPr>
                <w:rFonts w:ascii="Century Gothic" w:eastAsia="Times New Roman" w:hAnsi="Century Gothic" w:cs="Times New Roman"/>
                <w:color w:val="000000"/>
                <w:sz w:val="16"/>
                <w:szCs w:val="16"/>
                <w:lang w:eastAsia="es-CO"/>
              </w:rPr>
              <w:t>Rugeles</w:t>
            </w:r>
            <w:proofErr w:type="spellEnd"/>
            <w:r w:rsidRPr="003D7B3A">
              <w:rPr>
                <w:rFonts w:ascii="Century Gothic" w:eastAsia="Times New Roman" w:hAnsi="Century Gothic" w:cs="Times New Roman"/>
                <w:color w:val="000000"/>
                <w:sz w:val="16"/>
                <w:szCs w:val="16"/>
                <w:lang w:eastAsia="es-CO"/>
              </w:rPr>
              <w:t>  </w:t>
            </w:r>
          </w:p>
          <w:p w14:paraId="086C0728" w14:textId="77777777" w:rsidR="003D7B3A" w:rsidRPr="003D7B3A" w:rsidRDefault="003D7B3A" w:rsidP="003D7B3A">
            <w:pPr>
              <w:jc w:val="both"/>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color w:val="000000"/>
                <w:sz w:val="16"/>
                <w:szCs w:val="16"/>
                <w:lang w:eastAsia="es-CO"/>
              </w:rPr>
              <w:t> </w:t>
            </w:r>
          </w:p>
          <w:p w14:paraId="335B336B" w14:textId="77777777" w:rsidR="003D7B3A" w:rsidRPr="003D7B3A" w:rsidRDefault="003D7B3A" w:rsidP="003D7B3A">
            <w:pPr>
              <w:jc w:val="both"/>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000000"/>
                <w:sz w:val="16"/>
                <w:szCs w:val="16"/>
                <w:lang w:eastAsia="es-CO"/>
              </w:rPr>
              <w:t xml:space="preserve">Cargo: </w:t>
            </w:r>
            <w:r w:rsidRPr="003D7B3A">
              <w:rPr>
                <w:rFonts w:ascii="Century Gothic" w:eastAsia="Times New Roman" w:hAnsi="Century Gothic" w:cs="Times New Roman"/>
                <w:color w:val="000000"/>
                <w:sz w:val="16"/>
                <w:szCs w:val="16"/>
                <w:lang w:eastAsia="es-CO"/>
              </w:rPr>
              <w:t>Contratista </w:t>
            </w:r>
          </w:p>
        </w:tc>
        <w:tc>
          <w:tcPr>
            <w:tcW w:w="2490" w:type="dxa"/>
            <w:tcBorders>
              <w:top w:val="single" w:sz="6" w:space="0" w:color="auto"/>
              <w:left w:val="single" w:sz="6" w:space="0" w:color="auto"/>
              <w:bottom w:val="single" w:sz="6" w:space="0" w:color="auto"/>
              <w:right w:val="single" w:sz="6" w:space="0" w:color="auto"/>
            </w:tcBorders>
            <w:shd w:val="clear" w:color="auto" w:fill="auto"/>
            <w:hideMark/>
          </w:tcPr>
          <w:p w14:paraId="4CD057F4" w14:textId="77777777" w:rsidR="003D7B3A" w:rsidRPr="003D7B3A" w:rsidRDefault="003D7B3A" w:rsidP="003D7B3A">
            <w:pPr>
              <w:jc w:val="both"/>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000000"/>
                <w:sz w:val="16"/>
                <w:szCs w:val="16"/>
                <w:lang w:eastAsia="es-CO"/>
              </w:rPr>
              <w:t xml:space="preserve">Nombre:  </w:t>
            </w:r>
            <w:r w:rsidRPr="003D7B3A">
              <w:rPr>
                <w:rFonts w:ascii="Century Gothic" w:eastAsia="Times New Roman" w:hAnsi="Century Gothic" w:cs="Times New Roman"/>
                <w:color w:val="000000"/>
                <w:sz w:val="16"/>
                <w:szCs w:val="16"/>
                <w:lang w:eastAsia="es-CO"/>
              </w:rPr>
              <w:t xml:space="preserve">Diego </w:t>
            </w:r>
            <w:proofErr w:type="spellStart"/>
            <w:r w:rsidRPr="003D7B3A">
              <w:rPr>
                <w:rFonts w:ascii="Century Gothic" w:eastAsia="Times New Roman" w:hAnsi="Century Gothic" w:cs="Times New Roman"/>
                <w:color w:val="000000"/>
                <w:sz w:val="16"/>
                <w:szCs w:val="16"/>
                <w:lang w:eastAsia="es-CO"/>
              </w:rPr>
              <w:t>Rugeles</w:t>
            </w:r>
            <w:proofErr w:type="spellEnd"/>
            <w:r w:rsidRPr="003D7B3A">
              <w:rPr>
                <w:rFonts w:ascii="Century Gothic" w:eastAsia="Times New Roman" w:hAnsi="Century Gothic" w:cs="Times New Roman"/>
                <w:color w:val="000000"/>
                <w:sz w:val="16"/>
                <w:szCs w:val="16"/>
                <w:lang w:eastAsia="es-CO"/>
              </w:rPr>
              <w:t> </w:t>
            </w:r>
          </w:p>
          <w:p w14:paraId="6FCAFB70" w14:textId="77777777" w:rsidR="003D7B3A" w:rsidRPr="003D7B3A" w:rsidRDefault="003D7B3A" w:rsidP="003D7B3A">
            <w:pPr>
              <w:jc w:val="both"/>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color w:val="000000"/>
                <w:sz w:val="16"/>
                <w:szCs w:val="16"/>
                <w:lang w:eastAsia="es-CO"/>
              </w:rPr>
              <w:t> </w:t>
            </w:r>
          </w:p>
          <w:p w14:paraId="591CE2AF" w14:textId="77777777" w:rsidR="003D7B3A" w:rsidRPr="003D7B3A" w:rsidRDefault="003D7B3A" w:rsidP="003D7B3A">
            <w:pPr>
              <w:jc w:val="both"/>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000000"/>
                <w:sz w:val="16"/>
                <w:szCs w:val="16"/>
                <w:lang w:eastAsia="es-CO"/>
              </w:rPr>
              <w:t xml:space="preserve">Cargo:  </w:t>
            </w:r>
            <w:r w:rsidRPr="003D7B3A">
              <w:rPr>
                <w:rFonts w:ascii="Century Gothic" w:eastAsia="Times New Roman" w:hAnsi="Century Gothic" w:cs="Times New Roman"/>
                <w:color w:val="000000"/>
                <w:sz w:val="16"/>
                <w:szCs w:val="16"/>
                <w:lang w:eastAsia="es-CO"/>
              </w:rPr>
              <w:t>Contratista </w:t>
            </w:r>
          </w:p>
        </w:tc>
        <w:tc>
          <w:tcPr>
            <w:tcW w:w="2490" w:type="dxa"/>
            <w:tcBorders>
              <w:top w:val="single" w:sz="6" w:space="0" w:color="auto"/>
              <w:left w:val="single" w:sz="6" w:space="0" w:color="auto"/>
              <w:bottom w:val="single" w:sz="6" w:space="0" w:color="auto"/>
              <w:right w:val="single" w:sz="6" w:space="0" w:color="auto"/>
            </w:tcBorders>
            <w:shd w:val="clear" w:color="auto" w:fill="auto"/>
            <w:hideMark/>
          </w:tcPr>
          <w:p w14:paraId="44313C19" w14:textId="77777777" w:rsidR="003D7B3A" w:rsidRPr="003D7B3A" w:rsidRDefault="003D7B3A" w:rsidP="003D7B3A">
            <w:pP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b/>
                <w:bCs/>
                <w:color w:val="000000"/>
                <w:sz w:val="16"/>
                <w:szCs w:val="16"/>
                <w:lang w:eastAsia="es-CO"/>
              </w:rPr>
              <w:t xml:space="preserve">Nombre:  </w:t>
            </w:r>
            <w:r w:rsidRPr="003D7B3A">
              <w:rPr>
                <w:rFonts w:ascii="Century Gothic" w:eastAsia="Times New Roman" w:hAnsi="Century Gothic" w:cs="Times New Roman"/>
                <w:color w:val="000000"/>
                <w:sz w:val="16"/>
                <w:szCs w:val="16"/>
                <w:lang w:eastAsia="es-CO"/>
              </w:rPr>
              <w:t>Carlos Franco Prieto </w:t>
            </w:r>
          </w:p>
          <w:p w14:paraId="2FDB73D5" w14:textId="77777777" w:rsidR="003D7B3A" w:rsidRPr="003D7B3A" w:rsidRDefault="003D7B3A" w:rsidP="003D7B3A">
            <w:pPr>
              <w:textAlignment w:val="baseline"/>
              <w:rPr>
                <w:rFonts w:ascii="Times New Roman" w:eastAsia="Times New Roman" w:hAnsi="Times New Roman" w:cs="Times New Roman"/>
                <w:lang w:eastAsia="es-CO"/>
              </w:rPr>
            </w:pPr>
            <w:r w:rsidRPr="003D7B3A">
              <w:rPr>
                <w:rFonts w:ascii="Century Gothic" w:eastAsia="Times New Roman" w:hAnsi="Century Gothic" w:cs="Times New Roman"/>
                <w:color w:val="000000"/>
                <w:sz w:val="16"/>
                <w:szCs w:val="16"/>
                <w:lang w:eastAsia="es-CO"/>
              </w:rPr>
              <w:t> </w:t>
            </w:r>
          </w:p>
          <w:p w14:paraId="10F789AC" w14:textId="77777777" w:rsidR="003D7B3A" w:rsidRPr="003D7B3A" w:rsidRDefault="003D7B3A" w:rsidP="003D7B3A">
            <w:pPr>
              <w:textAlignment w:val="baseline"/>
              <w:rPr>
                <w:rFonts w:ascii="Times New Roman" w:eastAsia="Times New Roman" w:hAnsi="Times New Roman" w:cs="Times New Roman"/>
                <w:lang w:eastAsia="es-CO"/>
              </w:rPr>
            </w:pPr>
            <w:r w:rsidRPr="67C4F573">
              <w:rPr>
                <w:rFonts w:ascii="Century Gothic" w:eastAsia="Times New Roman" w:hAnsi="Century Gothic" w:cs="Times New Roman"/>
                <w:b/>
                <w:bCs/>
                <w:color w:val="000000" w:themeColor="text1"/>
                <w:sz w:val="16"/>
                <w:szCs w:val="16"/>
                <w:lang w:eastAsia="es-CO"/>
              </w:rPr>
              <w:t xml:space="preserve">Cargo: </w:t>
            </w:r>
            <w:bookmarkStart w:id="1" w:name="_Int_8VcRkF6R"/>
            <w:proofErr w:type="gramStart"/>
            <w:r w:rsidRPr="67C4F573">
              <w:rPr>
                <w:rFonts w:ascii="Century Gothic" w:eastAsia="Times New Roman" w:hAnsi="Century Gothic" w:cs="Times New Roman"/>
                <w:color w:val="000000" w:themeColor="text1"/>
                <w:sz w:val="16"/>
                <w:szCs w:val="16"/>
                <w:lang w:eastAsia="es-CO"/>
              </w:rPr>
              <w:t>Subdirector</w:t>
            </w:r>
            <w:bookmarkEnd w:id="1"/>
            <w:proofErr w:type="gramEnd"/>
            <w:r w:rsidRPr="67C4F573">
              <w:rPr>
                <w:rFonts w:ascii="Century Gothic" w:eastAsia="Times New Roman" w:hAnsi="Century Gothic" w:cs="Times New Roman"/>
                <w:color w:val="000000" w:themeColor="text1"/>
                <w:sz w:val="16"/>
                <w:szCs w:val="16"/>
                <w:lang w:eastAsia="es-CO"/>
              </w:rPr>
              <w:t xml:space="preserve"> Cartografía y Geodesia.  </w:t>
            </w:r>
          </w:p>
        </w:tc>
      </w:tr>
    </w:tbl>
    <w:p w14:paraId="1D735409" w14:textId="77777777" w:rsidR="00141BD3" w:rsidRPr="00C26343" w:rsidRDefault="00141BD3" w:rsidP="00C40997">
      <w:pPr>
        <w:jc w:val="both"/>
        <w:rPr>
          <w:rFonts w:ascii="Century Gothic" w:hAnsi="Century Gothic"/>
          <w:sz w:val="16"/>
          <w:szCs w:val="16"/>
        </w:rPr>
      </w:pPr>
    </w:p>
    <w:p w14:paraId="73141702" w14:textId="26817729" w:rsidR="1F379737" w:rsidRDefault="1F379737" w:rsidP="1F379737">
      <w:pPr>
        <w:jc w:val="both"/>
        <w:rPr>
          <w:rFonts w:ascii="Century Gothic" w:hAnsi="Century Gothic"/>
          <w:sz w:val="16"/>
          <w:szCs w:val="16"/>
        </w:rPr>
      </w:pPr>
    </w:p>
    <w:sectPr w:rsidR="1F379737" w:rsidSect="00AE2050">
      <w:headerReference w:type="default" r:id="rId14"/>
      <w:footerReference w:type="default" r:id="rId15"/>
      <w:headerReference w:type="first" r:id="rId16"/>
      <w:footerReference w:type="first" r:id="rId17"/>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D43DF" w14:textId="77777777" w:rsidR="00AE2050" w:rsidRDefault="00AE2050" w:rsidP="00F700DD">
      <w:r>
        <w:separator/>
      </w:r>
    </w:p>
  </w:endnote>
  <w:endnote w:type="continuationSeparator" w:id="0">
    <w:p w14:paraId="7B1B505A" w14:textId="77777777" w:rsidR="00AE2050" w:rsidRDefault="00AE2050" w:rsidP="00F700DD">
      <w:r>
        <w:continuationSeparator/>
      </w:r>
    </w:p>
  </w:endnote>
  <w:endnote w:type="continuationNotice" w:id="1">
    <w:p w14:paraId="650845AB" w14:textId="77777777" w:rsidR="00AE2050" w:rsidRDefault="00AE20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054B1DC3-8803-488D-AD6A-79E6C522B06B}"/>
    <w:embedBold r:id="rId2" w:fontKey="{A94BBDAF-0FBA-43D4-B73B-738E14450717}"/>
  </w:font>
  <w:font w:name="Calibri">
    <w:panose1 w:val="020F0502020204030204"/>
    <w:charset w:val="00"/>
    <w:family w:val="swiss"/>
    <w:pitch w:val="variable"/>
    <w:sig w:usb0="E4002EFF" w:usb1="C200247B" w:usb2="00000009" w:usb3="00000000" w:csb0="000001FF" w:csb1="00000000"/>
    <w:embedRegular r:id="rId3" w:fontKey="{75B0DF4F-5A3D-4ED3-B603-E44E3E3AC1C5}"/>
    <w:embedBold r:id="rId4" w:fontKey="{E9273F16-4B5C-483B-A765-C4B339BF88F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0FDFBE9E-0A91-4D00-A8F7-95B881DB7ACE}"/>
  </w:font>
  <w:font w:name="Montserrat">
    <w:charset w:val="00"/>
    <w:family w:val="auto"/>
    <w:pitch w:val="variable"/>
    <w:sig w:usb0="2000020F" w:usb1="00000003" w:usb2="00000000" w:usb3="00000000" w:csb0="00000197" w:csb1="00000000"/>
    <w:embedRegular r:id="rId6" w:fontKey="{E506DA07-FA0D-4850-8C23-B3243E2F0524}"/>
    <w:embedBold r:id="rId7" w:fontKey="{F9C52BD7-5B5C-4332-9BC5-B60D62B3EFDD}"/>
  </w:font>
  <w:font w:name="Segoe UI">
    <w:panose1 w:val="020B0502040204020203"/>
    <w:charset w:val="00"/>
    <w:family w:val="swiss"/>
    <w:pitch w:val="variable"/>
    <w:sig w:usb0="E4002EFF" w:usb1="C000E47F" w:usb2="00000009" w:usb3="00000000" w:csb0="000001FF" w:csb1="00000000"/>
    <w:embedRegular r:id="rId8" w:fontKey="{A5E296EC-D442-405F-BC87-935310EFFEF5}"/>
    <w:embedBold r:id="rId9" w:fontKey="{E9844D6D-EADB-4DC7-BF3D-5F6F78933B63}"/>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0" w:fontKey="{A9B2FEA5-262E-42A9-BB8F-BA19AAC9AA19}"/>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442FD" w14:textId="579C74F4" w:rsidR="008A75D4" w:rsidRPr="00F52F79" w:rsidRDefault="008A75D4"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val="es-ES" w:eastAsia="es-ES"/>
      </w:rPr>
      <w:drawing>
        <wp:anchor distT="0" distB="0" distL="114300" distR="114300" simplePos="0" relativeHeight="251658240"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val="es-ES" w:eastAsia="es-ES"/>
      </w:rPr>
      <w:drawing>
        <wp:anchor distT="0" distB="0" distL="114300" distR="114300" simplePos="0" relativeHeight="251658241"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1E3847">
      <w:rPr>
        <w:rFonts w:ascii="Century Gothic" w:eastAsia="Times New Roman" w:hAnsi="Century Gothic" w:cs="Arial"/>
        <w:iCs/>
        <w:noProof/>
        <w:sz w:val="14"/>
        <w:szCs w:val="14"/>
        <w:lang w:eastAsia="es-ES"/>
      </w:rPr>
      <w:t>2</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1E3847">
      <w:rPr>
        <w:rFonts w:ascii="Century Gothic" w:eastAsia="Times New Roman" w:hAnsi="Century Gothic" w:cs="Arial"/>
        <w:iCs/>
        <w:noProof/>
        <w:sz w:val="14"/>
        <w:szCs w:val="14"/>
        <w:lang w:eastAsia="es-ES"/>
      </w:rPr>
      <w:t>4</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20"/>
      <w:gridCol w:w="3320"/>
      <w:gridCol w:w="3320"/>
    </w:tblGrid>
    <w:tr w:rsidR="0D45B534" w14:paraId="04258A12" w14:textId="77777777" w:rsidTr="0D45B534">
      <w:trPr>
        <w:trHeight w:val="300"/>
      </w:trPr>
      <w:tc>
        <w:tcPr>
          <w:tcW w:w="3320" w:type="dxa"/>
        </w:tcPr>
        <w:p w14:paraId="73021F31" w14:textId="2E4EC5B3" w:rsidR="0D45B534" w:rsidRDefault="0D45B534" w:rsidP="0D45B534">
          <w:pPr>
            <w:pStyle w:val="Encabezado"/>
            <w:ind w:left="-115"/>
          </w:pPr>
        </w:p>
      </w:tc>
      <w:tc>
        <w:tcPr>
          <w:tcW w:w="3320" w:type="dxa"/>
        </w:tcPr>
        <w:p w14:paraId="47FC3A9E" w14:textId="75FE822B" w:rsidR="0D45B534" w:rsidRDefault="0D45B534" w:rsidP="0D45B534">
          <w:pPr>
            <w:pStyle w:val="Encabezado"/>
            <w:jc w:val="center"/>
          </w:pPr>
        </w:p>
      </w:tc>
      <w:tc>
        <w:tcPr>
          <w:tcW w:w="3320" w:type="dxa"/>
        </w:tcPr>
        <w:p w14:paraId="47A63364" w14:textId="63DBCD48" w:rsidR="0D45B534" w:rsidRDefault="0D45B534" w:rsidP="0D45B534">
          <w:pPr>
            <w:pStyle w:val="Encabezado"/>
            <w:ind w:right="-115"/>
            <w:jc w:val="right"/>
          </w:pPr>
        </w:p>
      </w:tc>
    </w:tr>
  </w:tbl>
  <w:p w14:paraId="178172CF" w14:textId="5EC9F427" w:rsidR="0D45B534" w:rsidRDefault="0D45B534" w:rsidP="0D45B5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5675B" w14:textId="77777777" w:rsidR="00AE2050" w:rsidRDefault="00AE2050" w:rsidP="00F700DD">
      <w:r>
        <w:separator/>
      </w:r>
    </w:p>
  </w:footnote>
  <w:footnote w:type="continuationSeparator" w:id="0">
    <w:p w14:paraId="3632038B" w14:textId="77777777" w:rsidR="00AE2050" w:rsidRDefault="00AE2050" w:rsidP="00F700DD">
      <w:r>
        <w:continuationSeparator/>
      </w:r>
    </w:p>
  </w:footnote>
  <w:footnote w:type="continuationNotice" w:id="1">
    <w:p w14:paraId="2D65DD40" w14:textId="77777777" w:rsidR="00AE2050" w:rsidRDefault="00AE20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8A75D4" w:rsidRPr="00F52F79" w14:paraId="5C9C00F5" w14:textId="77777777" w:rsidTr="00E476F4">
      <w:trPr>
        <w:trHeight w:val="58"/>
      </w:trPr>
      <w:tc>
        <w:tcPr>
          <w:tcW w:w="2743" w:type="pct"/>
          <w:vMerge w:val="restart"/>
          <w:vAlign w:val="center"/>
        </w:tcPr>
        <w:p w14:paraId="28FF3DB7" w14:textId="7F7216F1" w:rsidR="00D26465" w:rsidRPr="00D26465" w:rsidRDefault="00490335" w:rsidP="00490335">
          <w:pPr>
            <w:jc w:val="center"/>
            <w:rPr>
              <w:rFonts w:ascii="Century Gothic" w:hAnsi="Century Gothic"/>
              <w:b/>
              <w:bCs/>
              <w:sz w:val="16"/>
              <w:szCs w:val="16"/>
            </w:rPr>
          </w:pPr>
          <w:r>
            <w:rPr>
              <w:rFonts w:ascii="Century Gothic" w:hAnsi="Century Gothic"/>
              <w:b/>
              <w:bCs/>
              <w:sz w:val="16"/>
              <w:szCs w:val="16"/>
            </w:rPr>
            <w:t>Identificación</w:t>
          </w:r>
          <w:r w:rsidR="00D26465" w:rsidRPr="00D26465">
            <w:rPr>
              <w:rFonts w:ascii="Century Gothic" w:hAnsi="Century Gothic"/>
              <w:b/>
              <w:bCs/>
              <w:sz w:val="16"/>
              <w:szCs w:val="16"/>
            </w:rPr>
            <w:t xml:space="preserve"> de </w:t>
          </w:r>
          <w:r>
            <w:rPr>
              <w:rFonts w:ascii="Century Gothic" w:hAnsi="Century Gothic"/>
              <w:b/>
              <w:bCs/>
              <w:sz w:val="16"/>
              <w:szCs w:val="16"/>
            </w:rPr>
            <w:t>Códigos Inválidos</w:t>
          </w:r>
          <w:r w:rsidRPr="00D26465">
            <w:rPr>
              <w:rFonts w:ascii="Century Gothic" w:hAnsi="Century Gothic"/>
              <w:b/>
              <w:bCs/>
              <w:sz w:val="16"/>
              <w:szCs w:val="16"/>
            </w:rPr>
            <w:t xml:space="preserve"> </w:t>
          </w:r>
          <w:r>
            <w:rPr>
              <w:rFonts w:ascii="Century Gothic" w:hAnsi="Century Gothic"/>
              <w:b/>
              <w:bCs/>
              <w:sz w:val="16"/>
              <w:szCs w:val="16"/>
            </w:rPr>
            <w:t>(Nombres</w:t>
          </w:r>
          <w:r w:rsidR="00D26465" w:rsidRPr="00D26465">
            <w:rPr>
              <w:rFonts w:ascii="Century Gothic" w:hAnsi="Century Gothic"/>
              <w:b/>
              <w:bCs/>
              <w:sz w:val="16"/>
              <w:szCs w:val="16"/>
            </w:rPr>
            <w:t xml:space="preserve"> geográficos</w:t>
          </w:r>
          <w:r>
            <w:rPr>
              <w:rFonts w:ascii="Century Gothic" w:hAnsi="Century Gothic"/>
              <w:b/>
              <w:bCs/>
              <w:sz w:val="16"/>
              <w:szCs w:val="16"/>
            </w:rPr>
            <w:t>)</w:t>
          </w:r>
          <w:r w:rsidR="00D26465" w:rsidRPr="00D26465">
            <w:rPr>
              <w:rFonts w:ascii="Century Gothic" w:hAnsi="Century Gothic"/>
              <w:b/>
              <w:bCs/>
              <w:sz w:val="16"/>
              <w:szCs w:val="16"/>
            </w:rPr>
            <w:t xml:space="preserve"> en ArcGIS Pro</w:t>
          </w:r>
        </w:p>
        <w:p w14:paraId="13505CF0" w14:textId="10E47F95" w:rsidR="008A75D4" w:rsidRPr="00D26465" w:rsidRDefault="008A75D4" w:rsidP="00D26465">
          <w:pPr>
            <w:jc w:val="center"/>
            <w:rPr>
              <w:rFonts w:ascii="Century Gothic" w:hAnsi="Century Gothic"/>
              <w:b/>
              <w:bCs/>
              <w:sz w:val="16"/>
              <w:szCs w:val="16"/>
            </w:rPr>
          </w:pPr>
        </w:p>
      </w:tc>
      <w:tc>
        <w:tcPr>
          <w:tcW w:w="806" w:type="pct"/>
          <w:vAlign w:val="center"/>
        </w:tcPr>
        <w:p w14:paraId="0D0A123F" w14:textId="77777777" w:rsidR="008A75D4" w:rsidRPr="00F52F79" w:rsidRDefault="008A75D4" w:rsidP="00F700DD">
          <w:pPr>
            <w:pStyle w:val="Encabezado"/>
            <w:rPr>
              <w:rFonts w:ascii="Century Gothic" w:hAnsi="Century Gothic" w:cs="Arial"/>
              <w:b/>
              <w:sz w:val="16"/>
              <w:szCs w:val="16"/>
            </w:rPr>
          </w:pPr>
        </w:p>
      </w:tc>
      <w:tc>
        <w:tcPr>
          <w:tcW w:w="565" w:type="pct"/>
        </w:tcPr>
        <w:p w14:paraId="566AB10F" w14:textId="77777777" w:rsidR="008A75D4" w:rsidRPr="00F52F79" w:rsidRDefault="008A75D4" w:rsidP="00F700DD">
          <w:pPr>
            <w:pStyle w:val="Encabezado"/>
            <w:rPr>
              <w:rFonts w:ascii="Century Gothic" w:hAnsi="Century Gothic" w:cs="Arial"/>
              <w:b/>
              <w:sz w:val="16"/>
              <w:szCs w:val="16"/>
            </w:rPr>
          </w:pPr>
        </w:p>
      </w:tc>
      <w:tc>
        <w:tcPr>
          <w:tcW w:w="886" w:type="pct"/>
        </w:tcPr>
        <w:p w14:paraId="561772CD" w14:textId="77777777" w:rsidR="008A75D4" w:rsidRPr="00F52F79" w:rsidRDefault="008A75D4" w:rsidP="00F700DD">
          <w:pPr>
            <w:pStyle w:val="Encabezado"/>
            <w:rPr>
              <w:rFonts w:ascii="Century Gothic" w:hAnsi="Century Gothic" w:cs="Arial"/>
              <w:b/>
              <w:sz w:val="16"/>
              <w:szCs w:val="16"/>
            </w:rPr>
          </w:pPr>
        </w:p>
      </w:tc>
    </w:tr>
    <w:tr w:rsidR="008A75D4" w:rsidRPr="00F52F79" w14:paraId="175A7A13" w14:textId="77777777" w:rsidTr="00E476F4">
      <w:trPr>
        <w:trHeight w:val="332"/>
      </w:trPr>
      <w:tc>
        <w:tcPr>
          <w:tcW w:w="2743" w:type="pct"/>
          <w:vMerge/>
          <w:vAlign w:val="center"/>
        </w:tcPr>
        <w:p w14:paraId="67DD92B7" w14:textId="77777777" w:rsidR="008A75D4" w:rsidRPr="00F52F79" w:rsidRDefault="008A75D4" w:rsidP="00F700DD">
          <w:pPr>
            <w:pStyle w:val="Encabezado"/>
            <w:jc w:val="center"/>
            <w:rPr>
              <w:rFonts w:ascii="Century Gothic" w:hAnsi="Century Gothic"/>
              <w:b/>
              <w:sz w:val="16"/>
              <w:szCs w:val="16"/>
            </w:rPr>
          </w:pPr>
        </w:p>
      </w:tc>
      <w:tc>
        <w:tcPr>
          <w:tcW w:w="806" w:type="pct"/>
          <w:vAlign w:val="center"/>
        </w:tcPr>
        <w:p w14:paraId="3A525CE8" w14:textId="77777777" w:rsidR="008A75D4" w:rsidRPr="00F52F79" w:rsidRDefault="008A75D4"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77777777" w:rsidR="008A75D4" w:rsidRPr="00F52F79" w:rsidRDefault="008A75D4"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IN-XX-XX</w:t>
          </w:r>
        </w:p>
      </w:tc>
      <w:tc>
        <w:tcPr>
          <w:tcW w:w="565" w:type="pct"/>
        </w:tcPr>
        <w:p w14:paraId="4B25A4E3" w14:textId="77777777" w:rsidR="008A75D4" w:rsidRPr="00F52F79" w:rsidRDefault="008A75D4"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721B94C0" w:rsidR="008A75D4" w:rsidRPr="00F52F79" w:rsidRDefault="00AF7ACB" w:rsidP="00F700DD">
          <w:pPr>
            <w:pStyle w:val="Encabezado"/>
            <w:jc w:val="center"/>
            <w:rPr>
              <w:rFonts w:ascii="Century Gothic" w:hAnsi="Century Gothic" w:cs="Arial"/>
              <w:bCs/>
              <w:sz w:val="14"/>
              <w:szCs w:val="14"/>
            </w:rPr>
          </w:pPr>
          <w:r>
            <w:rPr>
              <w:rFonts w:ascii="Century Gothic" w:hAnsi="Century Gothic" w:cs="Arial"/>
              <w:bCs/>
              <w:sz w:val="14"/>
              <w:szCs w:val="14"/>
            </w:rPr>
            <w:t>1.0</w:t>
          </w:r>
        </w:p>
      </w:tc>
      <w:tc>
        <w:tcPr>
          <w:tcW w:w="886" w:type="pct"/>
          <w:vAlign w:val="center"/>
        </w:tcPr>
        <w:p w14:paraId="18A635A3" w14:textId="77777777" w:rsidR="008A75D4" w:rsidRPr="00F52F79" w:rsidRDefault="008A75D4"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41843717" w:rsidR="008A75D4" w:rsidRPr="00F52F79" w:rsidRDefault="00AF7ACB" w:rsidP="00F700DD">
          <w:pPr>
            <w:pStyle w:val="Encabezado"/>
            <w:jc w:val="center"/>
            <w:rPr>
              <w:rFonts w:ascii="Century Gothic" w:hAnsi="Century Gothic" w:cs="Arial"/>
              <w:bCs/>
              <w:sz w:val="14"/>
              <w:szCs w:val="14"/>
            </w:rPr>
          </w:pPr>
          <w:r>
            <w:rPr>
              <w:rFonts w:ascii="Century Gothic" w:hAnsi="Century Gothic" w:cs="Arial"/>
              <w:bCs/>
              <w:sz w:val="14"/>
              <w:szCs w:val="14"/>
            </w:rPr>
            <w:t>19</w:t>
          </w:r>
          <w:r w:rsidR="008A75D4" w:rsidRPr="00F52F79">
            <w:rPr>
              <w:rFonts w:ascii="Century Gothic" w:hAnsi="Century Gothic" w:cs="Arial"/>
              <w:bCs/>
              <w:sz w:val="14"/>
              <w:szCs w:val="14"/>
            </w:rPr>
            <w:t>/</w:t>
          </w:r>
          <w:r>
            <w:rPr>
              <w:rFonts w:ascii="Century Gothic" w:hAnsi="Century Gothic" w:cs="Arial"/>
              <w:bCs/>
              <w:sz w:val="14"/>
              <w:szCs w:val="14"/>
            </w:rPr>
            <w:t>02</w:t>
          </w:r>
          <w:r w:rsidR="008A75D4" w:rsidRPr="00F52F79">
            <w:rPr>
              <w:rFonts w:ascii="Century Gothic" w:hAnsi="Century Gothic" w:cs="Arial"/>
              <w:bCs/>
              <w:sz w:val="14"/>
              <w:szCs w:val="14"/>
            </w:rPr>
            <w:t>/</w:t>
          </w:r>
          <w:r>
            <w:rPr>
              <w:rFonts w:ascii="Century Gothic" w:hAnsi="Century Gothic" w:cs="Arial"/>
              <w:bCs/>
              <w:sz w:val="14"/>
              <w:szCs w:val="14"/>
            </w:rPr>
            <w:t>2023</w:t>
          </w:r>
        </w:p>
      </w:tc>
    </w:tr>
    <w:tr w:rsidR="008A75D4" w:rsidRPr="00F52F79" w14:paraId="55D182A8" w14:textId="77777777" w:rsidTr="00E476F4">
      <w:trPr>
        <w:trHeight w:val="201"/>
      </w:trPr>
      <w:tc>
        <w:tcPr>
          <w:tcW w:w="2743" w:type="pct"/>
          <w:vMerge/>
          <w:vAlign w:val="center"/>
        </w:tcPr>
        <w:p w14:paraId="0509F71C" w14:textId="77777777" w:rsidR="008A75D4" w:rsidRPr="00F52F79" w:rsidRDefault="008A75D4" w:rsidP="00F700DD">
          <w:pPr>
            <w:pStyle w:val="Encabezado"/>
            <w:jc w:val="center"/>
            <w:rPr>
              <w:rFonts w:ascii="Century Gothic" w:hAnsi="Century Gothic"/>
              <w:sz w:val="16"/>
              <w:szCs w:val="16"/>
            </w:rPr>
          </w:pPr>
        </w:p>
      </w:tc>
      <w:tc>
        <w:tcPr>
          <w:tcW w:w="806" w:type="pct"/>
          <w:vAlign w:val="center"/>
        </w:tcPr>
        <w:p w14:paraId="6A59963B" w14:textId="77777777" w:rsidR="008A75D4" w:rsidRPr="00F52F79" w:rsidRDefault="008A75D4" w:rsidP="00F700DD">
          <w:pPr>
            <w:pStyle w:val="Encabezado"/>
            <w:rPr>
              <w:rFonts w:ascii="Century Gothic" w:hAnsi="Century Gothic" w:cs="Arial"/>
              <w:b/>
              <w:sz w:val="16"/>
              <w:szCs w:val="16"/>
            </w:rPr>
          </w:pPr>
        </w:p>
      </w:tc>
      <w:tc>
        <w:tcPr>
          <w:tcW w:w="565" w:type="pct"/>
        </w:tcPr>
        <w:p w14:paraId="09E543F5" w14:textId="77777777" w:rsidR="008A75D4" w:rsidRPr="00F52F79" w:rsidRDefault="008A75D4" w:rsidP="00F700DD">
          <w:pPr>
            <w:pStyle w:val="Encabezado"/>
            <w:rPr>
              <w:rFonts w:ascii="Century Gothic" w:hAnsi="Century Gothic" w:cs="Arial"/>
              <w:b/>
              <w:sz w:val="16"/>
              <w:szCs w:val="16"/>
            </w:rPr>
          </w:pPr>
        </w:p>
      </w:tc>
      <w:tc>
        <w:tcPr>
          <w:tcW w:w="886" w:type="pct"/>
        </w:tcPr>
        <w:p w14:paraId="3B6CBE68" w14:textId="77777777" w:rsidR="008A75D4" w:rsidRPr="00F52F79" w:rsidRDefault="008A75D4" w:rsidP="00F700DD">
          <w:pPr>
            <w:pStyle w:val="Encabezado"/>
            <w:rPr>
              <w:rFonts w:ascii="Century Gothic" w:hAnsi="Century Gothic" w:cs="Arial"/>
              <w:b/>
              <w:sz w:val="16"/>
              <w:szCs w:val="16"/>
            </w:rPr>
          </w:pPr>
        </w:p>
      </w:tc>
    </w:tr>
  </w:tbl>
  <w:p w14:paraId="618E4FEE" w14:textId="536D1603" w:rsidR="008A75D4" w:rsidRDefault="008A75D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20"/>
      <w:gridCol w:w="3320"/>
      <w:gridCol w:w="3320"/>
    </w:tblGrid>
    <w:tr w:rsidR="0D45B534" w14:paraId="5F4DF7EB" w14:textId="77777777" w:rsidTr="0D45B534">
      <w:trPr>
        <w:trHeight w:val="300"/>
      </w:trPr>
      <w:tc>
        <w:tcPr>
          <w:tcW w:w="3320" w:type="dxa"/>
        </w:tcPr>
        <w:p w14:paraId="1E0358B6" w14:textId="143400AB" w:rsidR="0D45B534" w:rsidRDefault="0D45B534" w:rsidP="0D45B534">
          <w:pPr>
            <w:pStyle w:val="Encabezado"/>
            <w:ind w:left="-115"/>
          </w:pPr>
        </w:p>
      </w:tc>
      <w:tc>
        <w:tcPr>
          <w:tcW w:w="3320" w:type="dxa"/>
        </w:tcPr>
        <w:p w14:paraId="06FCC7FE" w14:textId="50325D75" w:rsidR="0D45B534" w:rsidRDefault="0D45B534" w:rsidP="0D45B534">
          <w:pPr>
            <w:pStyle w:val="Encabezado"/>
            <w:jc w:val="center"/>
          </w:pPr>
        </w:p>
      </w:tc>
      <w:tc>
        <w:tcPr>
          <w:tcW w:w="3320" w:type="dxa"/>
        </w:tcPr>
        <w:p w14:paraId="69AE14FC" w14:textId="17887474" w:rsidR="0D45B534" w:rsidRDefault="0D45B534" w:rsidP="0D45B534">
          <w:pPr>
            <w:pStyle w:val="Encabezado"/>
            <w:ind w:right="-115"/>
            <w:jc w:val="right"/>
          </w:pPr>
        </w:p>
      </w:tc>
    </w:tr>
  </w:tbl>
  <w:p w14:paraId="0345B070" w14:textId="636B2F86" w:rsidR="0D45B534" w:rsidRDefault="0D45B534" w:rsidP="0D45B534">
    <w:pPr>
      <w:pStyle w:val="Encabezado"/>
    </w:pPr>
  </w:p>
</w:hdr>
</file>

<file path=word/intelligence2.xml><?xml version="1.0" encoding="utf-8"?>
<int2:intelligence xmlns:int2="http://schemas.microsoft.com/office/intelligence/2020/intelligence" xmlns:oel="http://schemas.microsoft.com/office/2019/extlst">
  <int2:observations>
    <int2:textHash int2:hashCode="K+iMpCQsduglOs" int2:id="2JD4JKls">
      <int2:state int2:value="Rejected" int2:type="AugLoop_Text_Critique"/>
    </int2:textHash>
    <int2:textHash int2:hashCode="VPMiSc0vEd3cGf" int2:id="6yGLJlbw">
      <int2:state int2:value="Rejected" int2:type="AugLoop_Text_Critique"/>
    </int2:textHash>
    <int2:textHash int2:hashCode="LK0cS9LVNzGj/1" int2:id="7BUc7k0l">
      <int2:state int2:value="Rejected" int2:type="AugLoop_Text_Critique"/>
    </int2:textHash>
    <int2:textHash int2:hashCode="Ut1iiDHORPDurw" int2:id="D8BuHyDg">
      <int2:state int2:value="Rejected" int2:type="AugLoop_Text_Critique"/>
    </int2:textHash>
    <int2:textHash int2:hashCode="Op80eLyansNI6j" int2:id="HozKxivn">
      <int2:state int2:value="Rejected" int2:type="AugLoop_Text_Critique"/>
    </int2:textHash>
    <int2:textHash int2:hashCode="O6oGWD5Ro/WMDO" int2:id="bLu1lAZN">
      <int2:state int2:value="Rejected" int2:type="AugLoop_Text_Critique"/>
    </int2:textHash>
    <int2:textHash int2:hashCode="zj2IzGFyrJBFD7" int2:id="nx37Sg24">
      <int2:state int2:value="Rejected" int2:type="AugLoop_Text_Critique"/>
    </int2:textHash>
    <int2:textHash int2:hashCode="6DzWpjPk0DLls+" int2:id="pmUuB50y">
      <int2:state int2:value="Rejected" int2:type="AugLoop_Text_Critique"/>
    </int2:textHash>
    <int2:bookmark int2:bookmarkName="_Int_8VcRkF6R" int2:invalidationBookmarkName="" int2:hashCode="0+63xyM+wGqc79" int2:id="FtnpSd64">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436A8"/>
    <w:multiLevelType w:val="hybridMultilevel"/>
    <w:tmpl w:val="FD14A0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AEC2EB2"/>
    <w:multiLevelType w:val="multilevel"/>
    <w:tmpl w:val="0EB207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5A0668"/>
    <w:multiLevelType w:val="multilevel"/>
    <w:tmpl w:val="5AA61AAC"/>
    <w:lvl w:ilvl="0">
      <w:start w:val="3"/>
      <w:numFmt w:val="decimal"/>
      <w:lvlText w:val="%1."/>
      <w:lvlJc w:val="left"/>
      <w:pPr>
        <w:tabs>
          <w:tab w:val="num" w:pos="720"/>
        </w:tabs>
        <w:ind w:left="720" w:hanging="360"/>
      </w:pPr>
      <w:rPr>
        <w:rFonts w:ascii="Century Gothic" w:hAnsi="Century Gothic" w:hint="default"/>
        <w:b/>
        <w:color w:val="44546A" w:themeColor="text2"/>
        <w:sz w:val="20"/>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6" w15:restartNumberingAfterBreak="0">
    <w:nsid w:val="1D771F57"/>
    <w:multiLevelType w:val="multilevel"/>
    <w:tmpl w:val="0EB207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05F19"/>
    <w:multiLevelType w:val="hybridMultilevel"/>
    <w:tmpl w:val="32F092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534013A"/>
    <w:multiLevelType w:val="multilevel"/>
    <w:tmpl w:val="9D4E4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F168ED"/>
    <w:multiLevelType w:val="multilevel"/>
    <w:tmpl w:val="1BC6EE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A6479A4"/>
    <w:multiLevelType w:val="multilevel"/>
    <w:tmpl w:val="A7C80F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2C7F73"/>
    <w:multiLevelType w:val="multilevel"/>
    <w:tmpl w:val="A7C80F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256EB8"/>
    <w:multiLevelType w:val="multilevel"/>
    <w:tmpl w:val="279835E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021F41"/>
    <w:multiLevelType w:val="hybridMultilevel"/>
    <w:tmpl w:val="5588B16C"/>
    <w:lvl w:ilvl="0" w:tplc="24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A13887"/>
    <w:multiLevelType w:val="hybridMultilevel"/>
    <w:tmpl w:val="F6B29E12"/>
    <w:lvl w:ilvl="0" w:tplc="A28C643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CCB5498"/>
    <w:multiLevelType w:val="multilevel"/>
    <w:tmpl w:val="1D6AB904"/>
    <w:lvl w:ilvl="0">
      <w:start w:val="4"/>
      <w:numFmt w:val="decimal"/>
      <w:lvlText w:val="%1"/>
      <w:lvlJc w:val="left"/>
      <w:pPr>
        <w:ind w:left="360" w:hanging="360"/>
      </w:pPr>
      <w:rPr>
        <w:rFonts w:asciiTheme="minorHAnsi" w:eastAsiaTheme="minorHAnsi" w:hAnsiTheme="minorHAnsi" w:cstheme="minorBidi" w:hint="default"/>
        <w:b w:val="0"/>
        <w:color w:val="auto"/>
        <w:sz w:val="24"/>
      </w:rPr>
    </w:lvl>
    <w:lvl w:ilvl="1">
      <w:start w:val="1"/>
      <w:numFmt w:val="decimal"/>
      <w:lvlText w:val="%1.%2"/>
      <w:lvlJc w:val="left"/>
      <w:pPr>
        <w:ind w:left="360" w:hanging="360"/>
      </w:pPr>
      <w:rPr>
        <w:rFonts w:asciiTheme="minorHAnsi" w:eastAsiaTheme="minorHAnsi" w:hAnsiTheme="minorHAnsi" w:cstheme="minorBidi" w:hint="default"/>
        <w:b w:val="0"/>
        <w:color w:val="auto"/>
        <w:sz w:val="24"/>
      </w:rPr>
    </w:lvl>
    <w:lvl w:ilvl="2">
      <w:start w:val="1"/>
      <w:numFmt w:val="decimal"/>
      <w:lvlText w:val="%1.%2.%3"/>
      <w:lvlJc w:val="left"/>
      <w:pPr>
        <w:ind w:left="720" w:hanging="720"/>
      </w:pPr>
      <w:rPr>
        <w:rFonts w:asciiTheme="minorHAnsi" w:eastAsiaTheme="minorHAnsi" w:hAnsiTheme="minorHAnsi" w:cstheme="minorBidi" w:hint="default"/>
        <w:b w:val="0"/>
        <w:color w:val="auto"/>
        <w:sz w:val="24"/>
      </w:rPr>
    </w:lvl>
    <w:lvl w:ilvl="3">
      <w:start w:val="1"/>
      <w:numFmt w:val="decimal"/>
      <w:lvlText w:val="%1.%2.%3.%4"/>
      <w:lvlJc w:val="left"/>
      <w:pPr>
        <w:ind w:left="720" w:hanging="720"/>
      </w:pPr>
      <w:rPr>
        <w:rFonts w:asciiTheme="minorHAnsi" w:eastAsiaTheme="minorHAnsi" w:hAnsiTheme="minorHAnsi" w:cstheme="minorBidi" w:hint="default"/>
        <w:b w:val="0"/>
        <w:color w:val="auto"/>
        <w:sz w:val="24"/>
      </w:rPr>
    </w:lvl>
    <w:lvl w:ilvl="4">
      <w:start w:val="1"/>
      <w:numFmt w:val="decimal"/>
      <w:lvlText w:val="%1.%2.%3.%4.%5"/>
      <w:lvlJc w:val="left"/>
      <w:pPr>
        <w:ind w:left="1080" w:hanging="1080"/>
      </w:pPr>
      <w:rPr>
        <w:rFonts w:asciiTheme="minorHAnsi" w:eastAsiaTheme="minorHAnsi" w:hAnsiTheme="minorHAnsi" w:cstheme="minorBidi" w:hint="default"/>
        <w:b w:val="0"/>
        <w:color w:val="auto"/>
        <w:sz w:val="24"/>
      </w:rPr>
    </w:lvl>
    <w:lvl w:ilvl="5">
      <w:start w:val="1"/>
      <w:numFmt w:val="decimal"/>
      <w:lvlText w:val="%1.%2.%3.%4.%5.%6"/>
      <w:lvlJc w:val="left"/>
      <w:pPr>
        <w:ind w:left="1080" w:hanging="1080"/>
      </w:pPr>
      <w:rPr>
        <w:rFonts w:asciiTheme="minorHAnsi" w:eastAsiaTheme="minorHAnsi" w:hAnsiTheme="minorHAnsi" w:cstheme="minorBidi" w:hint="default"/>
        <w:b w:val="0"/>
        <w:color w:val="auto"/>
        <w:sz w:val="24"/>
      </w:rPr>
    </w:lvl>
    <w:lvl w:ilvl="6">
      <w:start w:val="1"/>
      <w:numFmt w:val="decimal"/>
      <w:lvlText w:val="%1.%2.%3.%4.%5.%6.%7"/>
      <w:lvlJc w:val="left"/>
      <w:pPr>
        <w:ind w:left="1440" w:hanging="1440"/>
      </w:pPr>
      <w:rPr>
        <w:rFonts w:asciiTheme="minorHAnsi" w:eastAsiaTheme="minorHAnsi" w:hAnsiTheme="minorHAnsi" w:cstheme="minorBidi" w:hint="default"/>
        <w:b w:val="0"/>
        <w:color w:val="auto"/>
        <w:sz w:val="24"/>
      </w:rPr>
    </w:lvl>
    <w:lvl w:ilvl="7">
      <w:start w:val="1"/>
      <w:numFmt w:val="decimal"/>
      <w:lvlText w:val="%1.%2.%3.%4.%5.%6.%7.%8"/>
      <w:lvlJc w:val="left"/>
      <w:pPr>
        <w:ind w:left="1440" w:hanging="1440"/>
      </w:pPr>
      <w:rPr>
        <w:rFonts w:asciiTheme="minorHAnsi" w:eastAsiaTheme="minorHAnsi" w:hAnsiTheme="minorHAnsi" w:cstheme="minorBidi" w:hint="default"/>
        <w:b w:val="0"/>
        <w:color w:val="auto"/>
        <w:sz w:val="24"/>
      </w:rPr>
    </w:lvl>
    <w:lvl w:ilvl="8">
      <w:start w:val="1"/>
      <w:numFmt w:val="decimal"/>
      <w:lvlText w:val="%1.%2.%3.%4.%5.%6.%7.%8.%9"/>
      <w:lvlJc w:val="left"/>
      <w:pPr>
        <w:ind w:left="1800" w:hanging="1800"/>
      </w:pPr>
      <w:rPr>
        <w:rFonts w:asciiTheme="minorHAnsi" w:eastAsiaTheme="minorHAnsi" w:hAnsiTheme="minorHAnsi" w:cstheme="minorBidi" w:hint="default"/>
        <w:b w:val="0"/>
        <w:color w:val="auto"/>
        <w:sz w:val="24"/>
      </w:rPr>
    </w:lvl>
  </w:abstractNum>
  <w:abstractNum w:abstractNumId="21" w15:restartNumberingAfterBreak="0">
    <w:nsid w:val="4E014FEB"/>
    <w:multiLevelType w:val="multilevel"/>
    <w:tmpl w:val="02E2DDE2"/>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0255978"/>
    <w:multiLevelType w:val="multilevel"/>
    <w:tmpl w:val="2052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15:restartNumberingAfterBreak="0">
    <w:nsid w:val="5470165C"/>
    <w:multiLevelType w:val="hybridMultilevel"/>
    <w:tmpl w:val="AEEC026A"/>
    <w:lvl w:ilvl="0" w:tplc="240A0003">
      <w:start w:val="1"/>
      <w:numFmt w:val="bullet"/>
      <w:lvlText w:val="o"/>
      <w:lvlJc w:val="left"/>
      <w:pPr>
        <w:ind w:left="720" w:hanging="360"/>
      </w:pPr>
      <w:rPr>
        <w:rFonts w:ascii="Courier New" w:hAnsi="Courier New" w:cs="Courier New" w:hint="default"/>
        <w:b w:val="0"/>
        <w:bCs w:val="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6" w15:restartNumberingAfterBreak="0">
    <w:nsid w:val="585467FD"/>
    <w:multiLevelType w:val="multilevel"/>
    <w:tmpl w:val="581A57A0"/>
    <w:lvl w:ilvl="0">
      <w:start w:val="4"/>
      <w:numFmt w:val="decimal"/>
      <w:lvlText w:val="%1"/>
      <w:lvlJc w:val="left"/>
      <w:pPr>
        <w:ind w:left="360" w:hanging="360"/>
      </w:pPr>
      <w:rPr>
        <w:rFonts w:hint="default"/>
      </w:rPr>
    </w:lvl>
    <w:lvl w:ilvl="1">
      <w:start w:val="1"/>
      <w:numFmt w:val="decimal"/>
      <w:pStyle w:val="Ttulo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B8416C0"/>
    <w:multiLevelType w:val="multilevel"/>
    <w:tmpl w:val="F3E06AD6"/>
    <w:lvl w:ilvl="0">
      <w:start w:val="4"/>
      <w:numFmt w:val="decimal"/>
      <w:lvlText w:val="%1"/>
      <w:lvlJc w:val="left"/>
      <w:pPr>
        <w:ind w:left="360" w:hanging="360"/>
      </w:pPr>
      <w:rPr>
        <w:rFonts w:asciiTheme="minorHAnsi" w:eastAsiaTheme="minorHAnsi" w:hAnsiTheme="minorHAnsi" w:cstheme="minorBidi" w:hint="default"/>
        <w:b w:val="0"/>
        <w:color w:val="auto"/>
        <w:sz w:val="24"/>
      </w:rPr>
    </w:lvl>
    <w:lvl w:ilvl="1">
      <w:start w:val="1"/>
      <w:numFmt w:val="decimal"/>
      <w:lvlText w:val="%1.%2"/>
      <w:lvlJc w:val="left"/>
      <w:pPr>
        <w:ind w:left="360" w:hanging="360"/>
      </w:pPr>
      <w:rPr>
        <w:rFonts w:asciiTheme="minorHAnsi" w:eastAsiaTheme="minorHAnsi" w:hAnsiTheme="minorHAnsi" w:cstheme="minorBidi" w:hint="default"/>
        <w:b w:val="0"/>
        <w:color w:val="auto"/>
        <w:sz w:val="24"/>
      </w:rPr>
    </w:lvl>
    <w:lvl w:ilvl="2">
      <w:start w:val="1"/>
      <w:numFmt w:val="decimal"/>
      <w:lvlText w:val="%1.%2.%3"/>
      <w:lvlJc w:val="left"/>
      <w:pPr>
        <w:ind w:left="720" w:hanging="720"/>
      </w:pPr>
      <w:rPr>
        <w:rFonts w:asciiTheme="minorHAnsi" w:eastAsiaTheme="minorHAnsi" w:hAnsiTheme="minorHAnsi" w:cstheme="minorBidi" w:hint="default"/>
        <w:b w:val="0"/>
        <w:color w:val="auto"/>
        <w:sz w:val="24"/>
      </w:rPr>
    </w:lvl>
    <w:lvl w:ilvl="3">
      <w:start w:val="1"/>
      <w:numFmt w:val="decimal"/>
      <w:lvlText w:val="%1.%2.%3.%4"/>
      <w:lvlJc w:val="left"/>
      <w:pPr>
        <w:ind w:left="720" w:hanging="720"/>
      </w:pPr>
      <w:rPr>
        <w:rFonts w:asciiTheme="minorHAnsi" w:eastAsiaTheme="minorHAnsi" w:hAnsiTheme="minorHAnsi" w:cstheme="minorBidi" w:hint="default"/>
        <w:b w:val="0"/>
        <w:color w:val="auto"/>
        <w:sz w:val="24"/>
      </w:rPr>
    </w:lvl>
    <w:lvl w:ilvl="4">
      <w:start w:val="1"/>
      <w:numFmt w:val="decimal"/>
      <w:lvlText w:val="%1.%2.%3.%4.%5"/>
      <w:lvlJc w:val="left"/>
      <w:pPr>
        <w:ind w:left="1080" w:hanging="1080"/>
      </w:pPr>
      <w:rPr>
        <w:rFonts w:asciiTheme="minorHAnsi" w:eastAsiaTheme="minorHAnsi" w:hAnsiTheme="minorHAnsi" w:cstheme="minorBidi" w:hint="default"/>
        <w:b w:val="0"/>
        <w:color w:val="auto"/>
        <w:sz w:val="24"/>
      </w:rPr>
    </w:lvl>
    <w:lvl w:ilvl="5">
      <w:start w:val="1"/>
      <w:numFmt w:val="decimal"/>
      <w:lvlText w:val="%1.%2.%3.%4.%5.%6"/>
      <w:lvlJc w:val="left"/>
      <w:pPr>
        <w:ind w:left="1080" w:hanging="1080"/>
      </w:pPr>
      <w:rPr>
        <w:rFonts w:asciiTheme="minorHAnsi" w:eastAsiaTheme="minorHAnsi" w:hAnsiTheme="minorHAnsi" w:cstheme="minorBidi" w:hint="default"/>
        <w:b w:val="0"/>
        <w:color w:val="auto"/>
        <w:sz w:val="24"/>
      </w:rPr>
    </w:lvl>
    <w:lvl w:ilvl="6">
      <w:start w:val="1"/>
      <w:numFmt w:val="decimal"/>
      <w:lvlText w:val="%1.%2.%3.%4.%5.%6.%7"/>
      <w:lvlJc w:val="left"/>
      <w:pPr>
        <w:ind w:left="1440" w:hanging="1440"/>
      </w:pPr>
      <w:rPr>
        <w:rFonts w:asciiTheme="minorHAnsi" w:eastAsiaTheme="minorHAnsi" w:hAnsiTheme="minorHAnsi" w:cstheme="minorBidi" w:hint="default"/>
        <w:b w:val="0"/>
        <w:color w:val="auto"/>
        <w:sz w:val="24"/>
      </w:rPr>
    </w:lvl>
    <w:lvl w:ilvl="7">
      <w:start w:val="1"/>
      <w:numFmt w:val="decimal"/>
      <w:lvlText w:val="%1.%2.%3.%4.%5.%6.%7.%8"/>
      <w:lvlJc w:val="left"/>
      <w:pPr>
        <w:ind w:left="1440" w:hanging="1440"/>
      </w:pPr>
      <w:rPr>
        <w:rFonts w:asciiTheme="minorHAnsi" w:eastAsiaTheme="minorHAnsi" w:hAnsiTheme="minorHAnsi" w:cstheme="minorBidi" w:hint="default"/>
        <w:b w:val="0"/>
        <w:color w:val="auto"/>
        <w:sz w:val="24"/>
      </w:rPr>
    </w:lvl>
    <w:lvl w:ilvl="8">
      <w:start w:val="1"/>
      <w:numFmt w:val="decimal"/>
      <w:lvlText w:val="%1.%2.%3.%4.%5.%6.%7.%8.%9"/>
      <w:lvlJc w:val="left"/>
      <w:pPr>
        <w:ind w:left="1800" w:hanging="1800"/>
      </w:pPr>
      <w:rPr>
        <w:rFonts w:asciiTheme="minorHAnsi" w:eastAsiaTheme="minorHAnsi" w:hAnsiTheme="minorHAnsi" w:cstheme="minorBidi" w:hint="default"/>
        <w:b w:val="0"/>
        <w:color w:val="auto"/>
        <w:sz w:val="24"/>
      </w:rPr>
    </w:lvl>
  </w:abstractNum>
  <w:abstractNum w:abstractNumId="28" w15:restartNumberingAfterBreak="0">
    <w:nsid w:val="5D6F3099"/>
    <w:multiLevelType w:val="hybridMultilevel"/>
    <w:tmpl w:val="3B942B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10B25B2"/>
    <w:multiLevelType w:val="multilevel"/>
    <w:tmpl w:val="B8BA33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264750D"/>
    <w:multiLevelType w:val="hybridMultilevel"/>
    <w:tmpl w:val="04E29E9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7E635AC"/>
    <w:multiLevelType w:val="multilevel"/>
    <w:tmpl w:val="A704D682"/>
    <w:lvl w:ilvl="0">
      <w:start w:val="4"/>
      <w:numFmt w:val="decimal"/>
      <w:lvlText w:val="%1"/>
      <w:lvlJc w:val="left"/>
      <w:pPr>
        <w:ind w:left="360" w:hanging="360"/>
      </w:pPr>
      <w:rPr>
        <w:rFonts w:ascii="Century Gothic" w:hAnsi="Century Gothic" w:hint="default"/>
        <w:b/>
        <w:color w:val="2F5496"/>
        <w:sz w:val="20"/>
      </w:rPr>
    </w:lvl>
    <w:lvl w:ilvl="1">
      <w:start w:val="1"/>
      <w:numFmt w:val="decimal"/>
      <w:lvlText w:val="%1.%2"/>
      <w:lvlJc w:val="left"/>
      <w:pPr>
        <w:ind w:left="1440" w:hanging="360"/>
      </w:pPr>
      <w:rPr>
        <w:rFonts w:ascii="Century Gothic" w:hAnsi="Century Gothic" w:hint="default"/>
        <w:b/>
        <w:color w:val="2F5496"/>
        <w:sz w:val="20"/>
      </w:rPr>
    </w:lvl>
    <w:lvl w:ilvl="2">
      <w:start w:val="1"/>
      <w:numFmt w:val="decimal"/>
      <w:lvlText w:val="%1.%2.%3"/>
      <w:lvlJc w:val="left"/>
      <w:pPr>
        <w:ind w:left="2880" w:hanging="720"/>
      </w:pPr>
      <w:rPr>
        <w:rFonts w:ascii="Century Gothic" w:hAnsi="Century Gothic" w:hint="default"/>
        <w:b/>
        <w:color w:val="2F5496"/>
        <w:sz w:val="20"/>
      </w:rPr>
    </w:lvl>
    <w:lvl w:ilvl="3">
      <w:start w:val="1"/>
      <w:numFmt w:val="decimal"/>
      <w:lvlText w:val="%1.%2.%3.%4"/>
      <w:lvlJc w:val="left"/>
      <w:pPr>
        <w:ind w:left="3960" w:hanging="720"/>
      </w:pPr>
      <w:rPr>
        <w:rFonts w:ascii="Century Gothic" w:hAnsi="Century Gothic" w:hint="default"/>
        <w:b/>
        <w:color w:val="2F5496"/>
        <w:sz w:val="20"/>
      </w:rPr>
    </w:lvl>
    <w:lvl w:ilvl="4">
      <w:start w:val="1"/>
      <w:numFmt w:val="decimal"/>
      <w:lvlText w:val="%1.%2.%3.%4.%5"/>
      <w:lvlJc w:val="left"/>
      <w:pPr>
        <w:ind w:left="5040" w:hanging="720"/>
      </w:pPr>
      <w:rPr>
        <w:rFonts w:ascii="Century Gothic" w:hAnsi="Century Gothic" w:hint="default"/>
        <w:b/>
        <w:color w:val="2F5496"/>
        <w:sz w:val="20"/>
      </w:rPr>
    </w:lvl>
    <w:lvl w:ilvl="5">
      <w:start w:val="1"/>
      <w:numFmt w:val="decimal"/>
      <w:lvlText w:val="%1.%2.%3.%4.%5.%6"/>
      <w:lvlJc w:val="left"/>
      <w:pPr>
        <w:ind w:left="6480" w:hanging="1080"/>
      </w:pPr>
      <w:rPr>
        <w:rFonts w:ascii="Century Gothic" w:hAnsi="Century Gothic" w:hint="default"/>
        <w:b/>
        <w:color w:val="2F5496"/>
        <w:sz w:val="20"/>
      </w:rPr>
    </w:lvl>
    <w:lvl w:ilvl="6">
      <w:start w:val="1"/>
      <w:numFmt w:val="decimal"/>
      <w:lvlText w:val="%1.%2.%3.%4.%5.%6.%7"/>
      <w:lvlJc w:val="left"/>
      <w:pPr>
        <w:ind w:left="7560" w:hanging="1080"/>
      </w:pPr>
      <w:rPr>
        <w:rFonts w:ascii="Century Gothic" w:hAnsi="Century Gothic" w:hint="default"/>
        <w:b/>
        <w:color w:val="2F5496"/>
        <w:sz w:val="20"/>
      </w:rPr>
    </w:lvl>
    <w:lvl w:ilvl="7">
      <w:start w:val="1"/>
      <w:numFmt w:val="decimal"/>
      <w:lvlText w:val="%1.%2.%3.%4.%5.%6.%7.%8"/>
      <w:lvlJc w:val="left"/>
      <w:pPr>
        <w:ind w:left="9000" w:hanging="1440"/>
      </w:pPr>
      <w:rPr>
        <w:rFonts w:ascii="Century Gothic" w:hAnsi="Century Gothic" w:hint="default"/>
        <w:b/>
        <w:color w:val="2F5496"/>
        <w:sz w:val="20"/>
      </w:rPr>
    </w:lvl>
    <w:lvl w:ilvl="8">
      <w:start w:val="1"/>
      <w:numFmt w:val="decimal"/>
      <w:lvlText w:val="%1.%2.%3.%4.%5.%6.%7.%8.%9"/>
      <w:lvlJc w:val="left"/>
      <w:pPr>
        <w:ind w:left="10080" w:hanging="1440"/>
      </w:pPr>
      <w:rPr>
        <w:rFonts w:ascii="Century Gothic" w:hAnsi="Century Gothic" w:hint="default"/>
        <w:b/>
        <w:color w:val="2F5496"/>
        <w:sz w:val="20"/>
      </w:rPr>
    </w:lvl>
  </w:abstractNum>
  <w:abstractNum w:abstractNumId="34" w15:restartNumberingAfterBreak="0">
    <w:nsid w:val="682B1066"/>
    <w:multiLevelType w:val="hybridMultilevel"/>
    <w:tmpl w:val="7FDC93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BED28CD"/>
    <w:multiLevelType w:val="multilevel"/>
    <w:tmpl w:val="0EB207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1E2670"/>
    <w:multiLevelType w:val="multilevel"/>
    <w:tmpl w:val="8A08C5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2F7BCE"/>
    <w:multiLevelType w:val="multilevel"/>
    <w:tmpl w:val="9D647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9E792A"/>
    <w:multiLevelType w:val="hybridMultilevel"/>
    <w:tmpl w:val="4014C12A"/>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9" w15:restartNumberingAfterBreak="0">
    <w:nsid w:val="7AF85371"/>
    <w:multiLevelType w:val="hybridMultilevel"/>
    <w:tmpl w:val="C8BC68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D417F5F"/>
    <w:multiLevelType w:val="hybridMultilevel"/>
    <w:tmpl w:val="676649A0"/>
    <w:lvl w:ilvl="0" w:tplc="240A0001">
      <w:start w:val="1"/>
      <w:numFmt w:val="bullet"/>
      <w:lvlText w:val=""/>
      <w:lvlJc w:val="left"/>
      <w:pPr>
        <w:ind w:left="773" w:hanging="360"/>
      </w:pPr>
      <w:rPr>
        <w:rFonts w:ascii="Symbol" w:hAnsi="Symbol" w:hint="default"/>
      </w:rPr>
    </w:lvl>
    <w:lvl w:ilvl="1" w:tplc="240A0003" w:tentative="1">
      <w:start w:val="1"/>
      <w:numFmt w:val="bullet"/>
      <w:lvlText w:val="o"/>
      <w:lvlJc w:val="left"/>
      <w:pPr>
        <w:ind w:left="1493" w:hanging="360"/>
      </w:pPr>
      <w:rPr>
        <w:rFonts w:ascii="Courier New" w:hAnsi="Courier New" w:cs="Courier New" w:hint="default"/>
      </w:rPr>
    </w:lvl>
    <w:lvl w:ilvl="2" w:tplc="240A0005" w:tentative="1">
      <w:start w:val="1"/>
      <w:numFmt w:val="bullet"/>
      <w:lvlText w:val=""/>
      <w:lvlJc w:val="left"/>
      <w:pPr>
        <w:ind w:left="2213" w:hanging="360"/>
      </w:pPr>
      <w:rPr>
        <w:rFonts w:ascii="Wingdings" w:hAnsi="Wingdings" w:hint="default"/>
      </w:rPr>
    </w:lvl>
    <w:lvl w:ilvl="3" w:tplc="240A0001" w:tentative="1">
      <w:start w:val="1"/>
      <w:numFmt w:val="bullet"/>
      <w:lvlText w:val=""/>
      <w:lvlJc w:val="left"/>
      <w:pPr>
        <w:ind w:left="2933" w:hanging="360"/>
      </w:pPr>
      <w:rPr>
        <w:rFonts w:ascii="Symbol" w:hAnsi="Symbol" w:hint="default"/>
      </w:rPr>
    </w:lvl>
    <w:lvl w:ilvl="4" w:tplc="240A0003" w:tentative="1">
      <w:start w:val="1"/>
      <w:numFmt w:val="bullet"/>
      <w:lvlText w:val="o"/>
      <w:lvlJc w:val="left"/>
      <w:pPr>
        <w:ind w:left="3653" w:hanging="360"/>
      </w:pPr>
      <w:rPr>
        <w:rFonts w:ascii="Courier New" w:hAnsi="Courier New" w:cs="Courier New" w:hint="default"/>
      </w:rPr>
    </w:lvl>
    <w:lvl w:ilvl="5" w:tplc="240A0005" w:tentative="1">
      <w:start w:val="1"/>
      <w:numFmt w:val="bullet"/>
      <w:lvlText w:val=""/>
      <w:lvlJc w:val="left"/>
      <w:pPr>
        <w:ind w:left="4373" w:hanging="360"/>
      </w:pPr>
      <w:rPr>
        <w:rFonts w:ascii="Wingdings" w:hAnsi="Wingdings" w:hint="default"/>
      </w:rPr>
    </w:lvl>
    <w:lvl w:ilvl="6" w:tplc="240A0001" w:tentative="1">
      <w:start w:val="1"/>
      <w:numFmt w:val="bullet"/>
      <w:lvlText w:val=""/>
      <w:lvlJc w:val="left"/>
      <w:pPr>
        <w:ind w:left="5093" w:hanging="360"/>
      </w:pPr>
      <w:rPr>
        <w:rFonts w:ascii="Symbol" w:hAnsi="Symbol" w:hint="default"/>
      </w:rPr>
    </w:lvl>
    <w:lvl w:ilvl="7" w:tplc="240A0003" w:tentative="1">
      <w:start w:val="1"/>
      <w:numFmt w:val="bullet"/>
      <w:lvlText w:val="o"/>
      <w:lvlJc w:val="left"/>
      <w:pPr>
        <w:ind w:left="5813" w:hanging="360"/>
      </w:pPr>
      <w:rPr>
        <w:rFonts w:ascii="Courier New" w:hAnsi="Courier New" w:cs="Courier New" w:hint="default"/>
      </w:rPr>
    </w:lvl>
    <w:lvl w:ilvl="8" w:tplc="240A0005" w:tentative="1">
      <w:start w:val="1"/>
      <w:numFmt w:val="bullet"/>
      <w:lvlText w:val=""/>
      <w:lvlJc w:val="left"/>
      <w:pPr>
        <w:ind w:left="6533" w:hanging="360"/>
      </w:pPr>
      <w:rPr>
        <w:rFonts w:ascii="Wingdings" w:hAnsi="Wingdings" w:hint="default"/>
      </w:rPr>
    </w:lvl>
  </w:abstractNum>
  <w:abstractNum w:abstractNumId="41" w15:restartNumberingAfterBreak="0">
    <w:nsid w:val="7E3D3BA8"/>
    <w:multiLevelType w:val="multilevel"/>
    <w:tmpl w:val="A70AB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99859908">
    <w:abstractNumId w:val="13"/>
  </w:num>
  <w:num w:numId="2" w16cid:durableId="41444646">
    <w:abstractNumId w:val="30"/>
  </w:num>
  <w:num w:numId="3" w16cid:durableId="768161213">
    <w:abstractNumId w:val="17"/>
  </w:num>
  <w:num w:numId="4" w16cid:durableId="1803033083">
    <w:abstractNumId w:val="19"/>
  </w:num>
  <w:num w:numId="5" w16cid:durableId="269704858">
    <w:abstractNumId w:val="25"/>
  </w:num>
  <w:num w:numId="6" w16cid:durableId="1825194473">
    <w:abstractNumId w:val="3"/>
  </w:num>
  <w:num w:numId="7" w16cid:durableId="1150252582">
    <w:abstractNumId w:val="4"/>
  </w:num>
  <w:num w:numId="8" w16cid:durableId="1657419745">
    <w:abstractNumId w:val="15"/>
  </w:num>
  <w:num w:numId="9" w16cid:durableId="2017295761">
    <w:abstractNumId w:val="5"/>
  </w:num>
  <w:num w:numId="10" w16cid:durableId="839347253">
    <w:abstractNumId w:val="18"/>
  </w:num>
  <w:num w:numId="11" w16cid:durableId="324283037">
    <w:abstractNumId w:val="31"/>
  </w:num>
  <w:num w:numId="12" w16cid:durableId="423846293">
    <w:abstractNumId w:val="21"/>
  </w:num>
  <w:num w:numId="13" w16cid:durableId="562445340">
    <w:abstractNumId w:val="26"/>
  </w:num>
  <w:num w:numId="14" w16cid:durableId="1891845056">
    <w:abstractNumId w:val="23"/>
  </w:num>
  <w:num w:numId="15" w16cid:durableId="370540691">
    <w:abstractNumId w:val="7"/>
  </w:num>
  <w:num w:numId="16" w16cid:durableId="846135343">
    <w:abstractNumId w:val="38"/>
  </w:num>
  <w:num w:numId="17" w16cid:durableId="1424108929">
    <w:abstractNumId w:val="28"/>
  </w:num>
  <w:num w:numId="18" w16cid:durableId="1274824396">
    <w:abstractNumId w:val="16"/>
  </w:num>
  <w:num w:numId="19" w16cid:durableId="1575316053">
    <w:abstractNumId w:val="39"/>
  </w:num>
  <w:num w:numId="20" w16cid:durableId="309099195">
    <w:abstractNumId w:val="37"/>
  </w:num>
  <w:num w:numId="21" w16cid:durableId="2100908821">
    <w:abstractNumId w:val="36"/>
  </w:num>
  <w:num w:numId="22" w16cid:durableId="1265266798">
    <w:abstractNumId w:val="2"/>
  </w:num>
  <w:num w:numId="23" w16cid:durableId="274212679">
    <w:abstractNumId w:val="29"/>
  </w:num>
  <w:num w:numId="24" w16cid:durableId="1039278184">
    <w:abstractNumId w:val="9"/>
  </w:num>
  <w:num w:numId="25" w16cid:durableId="372509372">
    <w:abstractNumId w:val="12"/>
  </w:num>
  <w:num w:numId="26" w16cid:durableId="718627696">
    <w:abstractNumId w:val="8"/>
  </w:num>
  <w:num w:numId="27" w16cid:durableId="2100713531">
    <w:abstractNumId w:val="6"/>
  </w:num>
  <w:num w:numId="28" w16cid:durableId="297687541">
    <w:abstractNumId w:val="10"/>
  </w:num>
  <w:num w:numId="29" w16cid:durableId="371350254">
    <w:abstractNumId w:val="41"/>
  </w:num>
  <w:num w:numId="30" w16cid:durableId="857693040">
    <w:abstractNumId w:val="22"/>
  </w:num>
  <w:num w:numId="31" w16cid:durableId="1785998942">
    <w:abstractNumId w:val="32"/>
  </w:num>
  <w:num w:numId="32" w16cid:durableId="1261136064">
    <w:abstractNumId w:val="24"/>
  </w:num>
  <w:num w:numId="33" w16cid:durableId="1566601700">
    <w:abstractNumId w:val="40"/>
  </w:num>
  <w:num w:numId="34" w16cid:durableId="151218982">
    <w:abstractNumId w:val="34"/>
  </w:num>
  <w:num w:numId="35" w16cid:durableId="6104628">
    <w:abstractNumId w:val="35"/>
  </w:num>
  <w:num w:numId="36" w16cid:durableId="106118172">
    <w:abstractNumId w:val="20"/>
  </w:num>
  <w:num w:numId="37" w16cid:durableId="411128342">
    <w:abstractNumId w:val="27"/>
  </w:num>
  <w:num w:numId="38" w16cid:durableId="936981034">
    <w:abstractNumId w:val="14"/>
  </w:num>
  <w:num w:numId="39" w16cid:durableId="261033829">
    <w:abstractNumId w:val="33"/>
  </w:num>
  <w:num w:numId="40" w16cid:durableId="558790583">
    <w:abstractNumId w:val="1"/>
  </w:num>
  <w:num w:numId="41" w16cid:durableId="1652516835">
    <w:abstractNumId w:val="11"/>
  </w:num>
  <w:num w:numId="42" w16cid:durableId="692266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s-ES" w:vendorID="64" w:dllVersion="0" w:nlCheck="1" w:checkStyle="0"/>
  <w:activeWritingStyle w:appName="MSWord" w:lang="es-CO"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00DD"/>
    <w:rsid w:val="00005FBE"/>
    <w:rsid w:val="00024304"/>
    <w:rsid w:val="0003128E"/>
    <w:rsid w:val="00032BF4"/>
    <w:rsid w:val="00035D21"/>
    <w:rsid w:val="0004437F"/>
    <w:rsid w:val="00052CE7"/>
    <w:rsid w:val="00054447"/>
    <w:rsid w:val="00057DB4"/>
    <w:rsid w:val="00066DC3"/>
    <w:rsid w:val="00070261"/>
    <w:rsid w:val="00071591"/>
    <w:rsid w:val="000736C2"/>
    <w:rsid w:val="00084EF8"/>
    <w:rsid w:val="00090057"/>
    <w:rsid w:val="000927F2"/>
    <w:rsid w:val="00095B74"/>
    <w:rsid w:val="000B6E9F"/>
    <w:rsid w:val="000E4BB2"/>
    <w:rsid w:val="000E559B"/>
    <w:rsid w:val="000F5298"/>
    <w:rsid w:val="00102DF6"/>
    <w:rsid w:val="00103561"/>
    <w:rsid w:val="00103774"/>
    <w:rsid w:val="00114F2D"/>
    <w:rsid w:val="00127C3A"/>
    <w:rsid w:val="00137EDC"/>
    <w:rsid w:val="00141BD3"/>
    <w:rsid w:val="00147200"/>
    <w:rsid w:val="00151EF7"/>
    <w:rsid w:val="00152390"/>
    <w:rsid w:val="00162D8C"/>
    <w:rsid w:val="001632BB"/>
    <w:rsid w:val="00176E15"/>
    <w:rsid w:val="00190880"/>
    <w:rsid w:val="00192815"/>
    <w:rsid w:val="0019355F"/>
    <w:rsid w:val="001A72C6"/>
    <w:rsid w:val="001B4F65"/>
    <w:rsid w:val="001C0986"/>
    <w:rsid w:val="001C1C0F"/>
    <w:rsid w:val="001D11C1"/>
    <w:rsid w:val="001D21C5"/>
    <w:rsid w:val="001D5F54"/>
    <w:rsid w:val="001E0F36"/>
    <w:rsid w:val="001E3847"/>
    <w:rsid w:val="001E4476"/>
    <w:rsid w:val="001E7671"/>
    <w:rsid w:val="00207EC7"/>
    <w:rsid w:val="0021033D"/>
    <w:rsid w:val="002127EA"/>
    <w:rsid w:val="00226FA1"/>
    <w:rsid w:val="00227DC6"/>
    <w:rsid w:val="002329F8"/>
    <w:rsid w:val="00236D6C"/>
    <w:rsid w:val="00243593"/>
    <w:rsid w:val="002477B9"/>
    <w:rsid w:val="00250516"/>
    <w:rsid w:val="002522A7"/>
    <w:rsid w:val="00262EB3"/>
    <w:rsid w:val="00271B4A"/>
    <w:rsid w:val="00272F6C"/>
    <w:rsid w:val="002730E6"/>
    <w:rsid w:val="00277B99"/>
    <w:rsid w:val="00292955"/>
    <w:rsid w:val="00294EB0"/>
    <w:rsid w:val="002A2853"/>
    <w:rsid w:val="002B5D64"/>
    <w:rsid w:val="002B6684"/>
    <w:rsid w:val="002B75C7"/>
    <w:rsid w:val="002C7D1B"/>
    <w:rsid w:val="002D1B41"/>
    <w:rsid w:val="002D73D7"/>
    <w:rsid w:val="002D788E"/>
    <w:rsid w:val="00300ECF"/>
    <w:rsid w:val="00301580"/>
    <w:rsid w:val="00301FB7"/>
    <w:rsid w:val="003148F5"/>
    <w:rsid w:val="0031499D"/>
    <w:rsid w:val="00315997"/>
    <w:rsid w:val="003423DC"/>
    <w:rsid w:val="003432AC"/>
    <w:rsid w:val="003469B8"/>
    <w:rsid w:val="00376691"/>
    <w:rsid w:val="00376DC4"/>
    <w:rsid w:val="003770DE"/>
    <w:rsid w:val="003807A7"/>
    <w:rsid w:val="003836D0"/>
    <w:rsid w:val="00386726"/>
    <w:rsid w:val="00386B5F"/>
    <w:rsid w:val="00387A8D"/>
    <w:rsid w:val="00391BFE"/>
    <w:rsid w:val="0039493B"/>
    <w:rsid w:val="003C0754"/>
    <w:rsid w:val="003C3F5B"/>
    <w:rsid w:val="003D7B3A"/>
    <w:rsid w:val="003E423F"/>
    <w:rsid w:val="003F10B2"/>
    <w:rsid w:val="003F2A45"/>
    <w:rsid w:val="003F37A4"/>
    <w:rsid w:val="003F654C"/>
    <w:rsid w:val="003F7C6B"/>
    <w:rsid w:val="00400878"/>
    <w:rsid w:val="0040426D"/>
    <w:rsid w:val="00406155"/>
    <w:rsid w:val="00411164"/>
    <w:rsid w:val="00411EB4"/>
    <w:rsid w:val="004154FF"/>
    <w:rsid w:val="00436EDB"/>
    <w:rsid w:val="00437152"/>
    <w:rsid w:val="0043772C"/>
    <w:rsid w:val="0044248C"/>
    <w:rsid w:val="00447A4B"/>
    <w:rsid w:val="00452369"/>
    <w:rsid w:val="0045341C"/>
    <w:rsid w:val="00454F25"/>
    <w:rsid w:val="00455424"/>
    <w:rsid w:val="00466967"/>
    <w:rsid w:val="00472B74"/>
    <w:rsid w:val="00472E85"/>
    <w:rsid w:val="0047739C"/>
    <w:rsid w:val="00482799"/>
    <w:rsid w:val="004855B8"/>
    <w:rsid w:val="00490335"/>
    <w:rsid w:val="0049302B"/>
    <w:rsid w:val="0049354E"/>
    <w:rsid w:val="00497B97"/>
    <w:rsid w:val="004A4F0B"/>
    <w:rsid w:val="004B2CFD"/>
    <w:rsid w:val="004C41CB"/>
    <w:rsid w:val="004D103C"/>
    <w:rsid w:val="004E294D"/>
    <w:rsid w:val="00501187"/>
    <w:rsid w:val="0050412A"/>
    <w:rsid w:val="00517B7F"/>
    <w:rsid w:val="005209FB"/>
    <w:rsid w:val="00524BDA"/>
    <w:rsid w:val="00525BB5"/>
    <w:rsid w:val="00530A11"/>
    <w:rsid w:val="00531152"/>
    <w:rsid w:val="00537ABC"/>
    <w:rsid w:val="0054209C"/>
    <w:rsid w:val="00544515"/>
    <w:rsid w:val="005452E9"/>
    <w:rsid w:val="00551A9B"/>
    <w:rsid w:val="005546DC"/>
    <w:rsid w:val="00580400"/>
    <w:rsid w:val="00587C05"/>
    <w:rsid w:val="005931EF"/>
    <w:rsid w:val="005A2646"/>
    <w:rsid w:val="005A43C9"/>
    <w:rsid w:val="005A6B10"/>
    <w:rsid w:val="005B055D"/>
    <w:rsid w:val="005B3400"/>
    <w:rsid w:val="005C1D74"/>
    <w:rsid w:val="005C1F17"/>
    <w:rsid w:val="005F2F2F"/>
    <w:rsid w:val="00603FD0"/>
    <w:rsid w:val="00607BCD"/>
    <w:rsid w:val="00612B59"/>
    <w:rsid w:val="00622193"/>
    <w:rsid w:val="00623B82"/>
    <w:rsid w:val="0063110C"/>
    <w:rsid w:val="006347D2"/>
    <w:rsid w:val="00641EB0"/>
    <w:rsid w:val="0065189E"/>
    <w:rsid w:val="00657458"/>
    <w:rsid w:val="0066226D"/>
    <w:rsid w:val="00673013"/>
    <w:rsid w:val="00673248"/>
    <w:rsid w:val="00685FD2"/>
    <w:rsid w:val="006C7E64"/>
    <w:rsid w:val="006D3174"/>
    <w:rsid w:val="00704022"/>
    <w:rsid w:val="00724CB0"/>
    <w:rsid w:val="00736A0B"/>
    <w:rsid w:val="0074258C"/>
    <w:rsid w:val="00747082"/>
    <w:rsid w:val="00754FB9"/>
    <w:rsid w:val="007616D0"/>
    <w:rsid w:val="0076585A"/>
    <w:rsid w:val="007711A0"/>
    <w:rsid w:val="00772F4F"/>
    <w:rsid w:val="00783D65"/>
    <w:rsid w:val="007904F5"/>
    <w:rsid w:val="00796AE1"/>
    <w:rsid w:val="007A228E"/>
    <w:rsid w:val="007A29F7"/>
    <w:rsid w:val="007A2F7B"/>
    <w:rsid w:val="007A320F"/>
    <w:rsid w:val="007B1607"/>
    <w:rsid w:val="007B4A40"/>
    <w:rsid w:val="007B70E7"/>
    <w:rsid w:val="007C7434"/>
    <w:rsid w:val="007D5FF0"/>
    <w:rsid w:val="007D7E45"/>
    <w:rsid w:val="007E67DD"/>
    <w:rsid w:val="008024D4"/>
    <w:rsid w:val="00802B3B"/>
    <w:rsid w:val="00805ED7"/>
    <w:rsid w:val="008145F7"/>
    <w:rsid w:val="008156B6"/>
    <w:rsid w:val="0081612B"/>
    <w:rsid w:val="00816C7A"/>
    <w:rsid w:val="0082092B"/>
    <w:rsid w:val="00821A48"/>
    <w:rsid w:val="008458B3"/>
    <w:rsid w:val="00845D4B"/>
    <w:rsid w:val="00846FC4"/>
    <w:rsid w:val="00853F00"/>
    <w:rsid w:val="008621A9"/>
    <w:rsid w:val="008642C6"/>
    <w:rsid w:val="00876FCC"/>
    <w:rsid w:val="00892491"/>
    <w:rsid w:val="008A75D4"/>
    <w:rsid w:val="008B363D"/>
    <w:rsid w:val="008B76FB"/>
    <w:rsid w:val="008C2E1A"/>
    <w:rsid w:val="008C4C22"/>
    <w:rsid w:val="008D1282"/>
    <w:rsid w:val="008D72E4"/>
    <w:rsid w:val="008E5E52"/>
    <w:rsid w:val="008F0B19"/>
    <w:rsid w:val="008F10DE"/>
    <w:rsid w:val="00905E1F"/>
    <w:rsid w:val="00910D8F"/>
    <w:rsid w:val="00912F4C"/>
    <w:rsid w:val="00914D67"/>
    <w:rsid w:val="00915FB9"/>
    <w:rsid w:val="00922AA0"/>
    <w:rsid w:val="00930992"/>
    <w:rsid w:val="0093258D"/>
    <w:rsid w:val="00952A3D"/>
    <w:rsid w:val="00953D76"/>
    <w:rsid w:val="00963BEC"/>
    <w:rsid w:val="00976F81"/>
    <w:rsid w:val="00977F96"/>
    <w:rsid w:val="0098358B"/>
    <w:rsid w:val="00994CD4"/>
    <w:rsid w:val="00994D3A"/>
    <w:rsid w:val="00995D9E"/>
    <w:rsid w:val="009A0BC6"/>
    <w:rsid w:val="009B105F"/>
    <w:rsid w:val="009B459F"/>
    <w:rsid w:val="009B60C1"/>
    <w:rsid w:val="009B63B9"/>
    <w:rsid w:val="009B6447"/>
    <w:rsid w:val="009B7384"/>
    <w:rsid w:val="009D7E02"/>
    <w:rsid w:val="009E4699"/>
    <w:rsid w:val="009F5CC2"/>
    <w:rsid w:val="00A01D12"/>
    <w:rsid w:val="00A03207"/>
    <w:rsid w:val="00A03CD6"/>
    <w:rsid w:val="00A06088"/>
    <w:rsid w:val="00A46280"/>
    <w:rsid w:val="00A5007B"/>
    <w:rsid w:val="00A62805"/>
    <w:rsid w:val="00A71FF0"/>
    <w:rsid w:val="00A86894"/>
    <w:rsid w:val="00A9113B"/>
    <w:rsid w:val="00AA13D0"/>
    <w:rsid w:val="00AA30FB"/>
    <w:rsid w:val="00AB7B40"/>
    <w:rsid w:val="00AD1F6A"/>
    <w:rsid w:val="00AD7EC5"/>
    <w:rsid w:val="00AE2050"/>
    <w:rsid w:val="00AF30DC"/>
    <w:rsid w:val="00AF7ACB"/>
    <w:rsid w:val="00B03B3D"/>
    <w:rsid w:val="00B162D6"/>
    <w:rsid w:val="00B20627"/>
    <w:rsid w:val="00B4069C"/>
    <w:rsid w:val="00B419B7"/>
    <w:rsid w:val="00B458CB"/>
    <w:rsid w:val="00B474C7"/>
    <w:rsid w:val="00B47B3E"/>
    <w:rsid w:val="00B52831"/>
    <w:rsid w:val="00B543A6"/>
    <w:rsid w:val="00B66C4B"/>
    <w:rsid w:val="00B672A1"/>
    <w:rsid w:val="00B7107F"/>
    <w:rsid w:val="00B76B41"/>
    <w:rsid w:val="00B924EA"/>
    <w:rsid w:val="00B92954"/>
    <w:rsid w:val="00B97595"/>
    <w:rsid w:val="00BA343C"/>
    <w:rsid w:val="00BB0BB3"/>
    <w:rsid w:val="00BB73AF"/>
    <w:rsid w:val="00BC3E04"/>
    <w:rsid w:val="00BC7878"/>
    <w:rsid w:val="00BD5CEA"/>
    <w:rsid w:val="00BD620B"/>
    <w:rsid w:val="00BE0536"/>
    <w:rsid w:val="00BE3CC0"/>
    <w:rsid w:val="00BE6831"/>
    <w:rsid w:val="00C06412"/>
    <w:rsid w:val="00C11BA1"/>
    <w:rsid w:val="00C1423A"/>
    <w:rsid w:val="00C15D4C"/>
    <w:rsid w:val="00C26343"/>
    <w:rsid w:val="00C33B10"/>
    <w:rsid w:val="00C35D62"/>
    <w:rsid w:val="00C36739"/>
    <w:rsid w:val="00C40997"/>
    <w:rsid w:val="00C41857"/>
    <w:rsid w:val="00C42793"/>
    <w:rsid w:val="00C44DAE"/>
    <w:rsid w:val="00C46A1D"/>
    <w:rsid w:val="00C471B4"/>
    <w:rsid w:val="00C618EB"/>
    <w:rsid w:val="00C61966"/>
    <w:rsid w:val="00C631FF"/>
    <w:rsid w:val="00C655FA"/>
    <w:rsid w:val="00C720B9"/>
    <w:rsid w:val="00C75CFF"/>
    <w:rsid w:val="00C931B9"/>
    <w:rsid w:val="00C9591F"/>
    <w:rsid w:val="00C97849"/>
    <w:rsid w:val="00CA518B"/>
    <w:rsid w:val="00CB1CB8"/>
    <w:rsid w:val="00CC4766"/>
    <w:rsid w:val="00CD69D0"/>
    <w:rsid w:val="00CE5994"/>
    <w:rsid w:val="00CE7D46"/>
    <w:rsid w:val="00CF6913"/>
    <w:rsid w:val="00D043EB"/>
    <w:rsid w:val="00D22E21"/>
    <w:rsid w:val="00D23E56"/>
    <w:rsid w:val="00D26465"/>
    <w:rsid w:val="00D45458"/>
    <w:rsid w:val="00D520D8"/>
    <w:rsid w:val="00D52F67"/>
    <w:rsid w:val="00D5514A"/>
    <w:rsid w:val="00D729D7"/>
    <w:rsid w:val="00D859DE"/>
    <w:rsid w:val="00D91EC1"/>
    <w:rsid w:val="00D9745C"/>
    <w:rsid w:val="00DA1961"/>
    <w:rsid w:val="00DA232B"/>
    <w:rsid w:val="00DA2ABA"/>
    <w:rsid w:val="00DA4DAE"/>
    <w:rsid w:val="00DC4B19"/>
    <w:rsid w:val="00DD3463"/>
    <w:rsid w:val="00DD5391"/>
    <w:rsid w:val="00DE2A2F"/>
    <w:rsid w:val="00DF2FE7"/>
    <w:rsid w:val="00E1453A"/>
    <w:rsid w:val="00E242E1"/>
    <w:rsid w:val="00E25F05"/>
    <w:rsid w:val="00E41D78"/>
    <w:rsid w:val="00E47446"/>
    <w:rsid w:val="00E476F4"/>
    <w:rsid w:val="00E47D50"/>
    <w:rsid w:val="00E52D80"/>
    <w:rsid w:val="00E544EB"/>
    <w:rsid w:val="00E553C5"/>
    <w:rsid w:val="00E5654E"/>
    <w:rsid w:val="00E605A1"/>
    <w:rsid w:val="00E607FF"/>
    <w:rsid w:val="00E6096E"/>
    <w:rsid w:val="00E67A84"/>
    <w:rsid w:val="00E70AC6"/>
    <w:rsid w:val="00E725A3"/>
    <w:rsid w:val="00E77A42"/>
    <w:rsid w:val="00E8444B"/>
    <w:rsid w:val="00E87D64"/>
    <w:rsid w:val="00E918A7"/>
    <w:rsid w:val="00E92FAA"/>
    <w:rsid w:val="00EA3FDC"/>
    <w:rsid w:val="00EB07AC"/>
    <w:rsid w:val="00EB566B"/>
    <w:rsid w:val="00ED3811"/>
    <w:rsid w:val="00EE427E"/>
    <w:rsid w:val="00EF2B9F"/>
    <w:rsid w:val="00F03B75"/>
    <w:rsid w:val="00F05D1E"/>
    <w:rsid w:val="00F1582B"/>
    <w:rsid w:val="00F16219"/>
    <w:rsid w:val="00F1771B"/>
    <w:rsid w:val="00F17EEF"/>
    <w:rsid w:val="00F25A76"/>
    <w:rsid w:val="00F267D3"/>
    <w:rsid w:val="00F41C8A"/>
    <w:rsid w:val="00F52F79"/>
    <w:rsid w:val="00F53BA5"/>
    <w:rsid w:val="00F53FFD"/>
    <w:rsid w:val="00F54167"/>
    <w:rsid w:val="00F61607"/>
    <w:rsid w:val="00F63CCB"/>
    <w:rsid w:val="00F649D2"/>
    <w:rsid w:val="00F700DD"/>
    <w:rsid w:val="00F70AC0"/>
    <w:rsid w:val="00F75B09"/>
    <w:rsid w:val="00F82434"/>
    <w:rsid w:val="00F93B9D"/>
    <w:rsid w:val="00F94571"/>
    <w:rsid w:val="00FA165A"/>
    <w:rsid w:val="00FC2E36"/>
    <w:rsid w:val="00FD1AA4"/>
    <w:rsid w:val="00FD2178"/>
    <w:rsid w:val="00FD78E5"/>
    <w:rsid w:val="00FE3848"/>
    <w:rsid w:val="011481AB"/>
    <w:rsid w:val="0117D36C"/>
    <w:rsid w:val="017783C9"/>
    <w:rsid w:val="02939166"/>
    <w:rsid w:val="02C46859"/>
    <w:rsid w:val="034C6294"/>
    <w:rsid w:val="03581001"/>
    <w:rsid w:val="03E70049"/>
    <w:rsid w:val="049D917D"/>
    <w:rsid w:val="04C83433"/>
    <w:rsid w:val="05D55DCF"/>
    <w:rsid w:val="05EFF18A"/>
    <w:rsid w:val="067DE8B0"/>
    <w:rsid w:val="06B5ECB2"/>
    <w:rsid w:val="0AA26F66"/>
    <w:rsid w:val="0AAE4475"/>
    <w:rsid w:val="0B072AAC"/>
    <w:rsid w:val="0C717828"/>
    <w:rsid w:val="0D45B534"/>
    <w:rsid w:val="0D4A6BE9"/>
    <w:rsid w:val="0D746F90"/>
    <w:rsid w:val="0E7A52B7"/>
    <w:rsid w:val="0EA310DD"/>
    <w:rsid w:val="0EC59F57"/>
    <w:rsid w:val="0FC31B04"/>
    <w:rsid w:val="0FE50D8E"/>
    <w:rsid w:val="10AC1052"/>
    <w:rsid w:val="1102F5BF"/>
    <w:rsid w:val="1132A431"/>
    <w:rsid w:val="1137B8B2"/>
    <w:rsid w:val="114E246F"/>
    <w:rsid w:val="11766C30"/>
    <w:rsid w:val="125564BA"/>
    <w:rsid w:val="12BE20FF"/>
    <w:rsid w:val="1322079B"/>
    <w:rsid w:val="14D0F453"/>
    <w:rsid w:val="14D4AD32"/>
    <w:rsid w:val="15AC3A1A"/>
    <w:rsid w:val="1607A10B"/>
    <w:rsid w:val="167669B5"/>
    <w:rsid w:val="17A1E5B5"/>
    <w:rsid w:val="17ACDF2B"/>
    <w:rsid w:val="187C804B"/>
    <w:rsid w:val="1A236DC0"/>
    <w:rsid w:val="1AD98677"/>
    <w:rsid w:val="1BD045D4"/>
    <w:rsid w:val="1D40978C"/>
    <w:rsid w:val="1F379737"/>
    <w:rsid w:val="222C006E"/>
    <w:rsid w:val="2290A7C4"/>
    <w:rsid w:val="22B681F6"/>
    <w:rsid w:val="233BAC3C"/>
    <w:rsid w:val="24036E9D"/>
    <w:rsid w:val="24449407"/>
    <w:rsid w:val="24B2F5E5"/>
    <w:rsid w:val="253A673F"/>
    <w:rsid w:val="255B0353"/>
    <w:rsid w:val="2566682D"/>
    <w:rsid w:val="26F85108"/>
    <w:rsid w:val="270FFC11"/>
    <w:rsid w:val="27AECDD1"/>
    <w:rsid w:val="29026EE9"/>
    <w:rsid w:val="29D6CF95"/>
    <w:rsid w:val="2BF3ABEC"/>
    <w:rsid w:val="2C11C8B0"/>
    <w:rsid w:val="2D1D1283"/>
    <w:rsid w:val="2D7F3D95"/>
    <w:rsid w:val="2D986271"/>
    <w:rsid w:val="2DCC3D99"/>
    <w:rsid w:val="2F2C9AF7"/>
    <w:rsid w:val="30EADDE0"/>
    <w:rsid w:val="30F24B4D"/>
    <w:rsid w:val="314C287E"/>
    <w:rsid w:val="317D2857"/>
    <w:rsid w:val="3252AEB8"/>
    <w:rsid w:val="33436CE7"/>
    <w:rsid w:val="33BB4074"/>
    <w:rsid w:val="34694061"/>
    <w:rsid w:val="34C0482F"/>
    <w:rsid w:val="35E651CC"/>
    <w:rsid w:val="3645A439"/>
    <w:rsid w:val="372B277A"/>
    <w:rsid w:val="3979DE79"/>
    <w:rsid w:val="3A449840"/>
    <w:rsid w:val="3AF5D9F5"/>
    <w:rsid w:val="3BB8E093"/>
    <w:rsid w:val="3C2DDB8E"/>
    <w:rsid w:val="3C9792B4"/>
    <w:rsid w:val="3F7E5FDC"/>
    <w:rsid w:val="409940F9"/>
    <w:rsid w:val="40BBC74A"/>
    <w:rsid w:val="4107E07B"/>
    <w:rsid w:val="416BC801"/>
    <w:rsid w:val="418E745A"/>
    <w:rsid w:val="41F50D43"/>
    <w:rsid w:val="4205D3D4"/>
    <w:rsid w:val="43B59203"/>
    <w:rsid w:val="43E2EACA"/>
    <w:rsid w:val="4568FF44"/>
    <w:rsid w:val="47D027A9"/>
    <w:rsid w:val="4813349C"/>
    <w:rsid w:val="48D9849E"/>
    <w:rsid w:val="492C85ED"/>
    <w:rsid w:val="494F6C0A"/>
    <w:rsid w:val="4A19124F"/>
    <w:rsid w:val="4CCF51F7"/>
    <w:rsid w:val="4DF15E32"/>
    <w:rsid w:val="4E6004F8"/>
    <w:rsid w:val="4EB35012"/>
    <w:rsid w:val="5003A47D"/>
    <w:rsid w:val="5008C7C3"/>
    <w:rsid w:val="5010B549"/>
    <w:rsid w:val="5018AB9E"/>
    <w:rsid w:val="509EAC6F"/>
    <w:rsid w:val="52623D84"/>
    <w:rsid w:val="5362F073"/>
    <w:rsid w:val="547DB214"/>
    <w:rsid w:val="54CAFE0F"/>
    <w:rsid w:val="54FEC760"/>
    <w:rsid w:val="55784932"/>
    <w:rsid w:val="562E0A89"/>
    <w:rsid w:val="5678B399"/>
    <w:rsid w:val="5682289A"/>
    <w:rsid w:val="56CB3F19"/>
    <w:rsid w:val="58433BC8"/>
    <w:rsid w:val="58B54D84"/>
    <w:rsid w:val="59CC36FD"/>
    <w:rsid w:val="5B7E888E"/>
    <w:rsid w:val="5BEEA45B"/>
    <w:rsid w:val="5BFF0EB0"/>
    <w:rsid w:val="5C0BFEB8"/>
    <w:rsid w:val="5C1B94E5"/>
    <w:rsid w:val="5D02A3BA"/>
    <w:rsid w:val="5E6C611D"/>
    <w:rsid w:val="6054E506"/>
    <w:rsid w:val="61591D02"/>
    <w:rsid w:val="619FFD1B"/>
    <w:rsid w:val="61BCB00D"/>
    <w:rsid w:val="6224735D"/>
    <w:rsid w:val="628743D6"/>
    <w:rsid w:val="63C623DB"/>
    <w:rsid w:val="6460CC2E"/>
    <w:rsid w:val="64BF7110"/>
    <w:rsid w:val="64F240E1"/>
    <w:rsid w:val="6514B954"/>
    <w:rsid w:val="655F2DDB"/>
    <w:rsid w:val="66539959"/>
    <w:rsid w:val="6774C553"/>
    <w:rsid w:val="67C4F573"/>
    <w:rsid w:val="6820B021"/>
    <w:rsid w:val="6CB28B12"/>
    <w:rsid w:val="6D2939B2"/>
    <w:rsid w:val="6E2FDC15"/>
    <w:rsid w:val="6FDF6F4F"/>
    <w:rsid w:val="7044F026"/>
    <w:rsid w:val="744F3835"/>
    <w:rsid w:val="74930034"/>
    <w:rsid w:val="74AAEFCC"/>
    <w:rsid w:val="753F98A7"/>
    <w:rsid w:val="7564BF59"/>
    <w:rsid w:val="7608AB48"/>
    <w:rsid w:val="77A00154"/>
    <w:rsid w:val="78FC3B50"/>
    <w:rsid w:val="79DAC9C9"/>
    <w:rsid w:val="7A4B29C2"/>
    <w:rsid w:val="7DC30DC4"/>
    <w:rsid w:val="7EA266BF"/>
    <w:rsid w:val="7F2190C0"/>
    <w:rsid w:val="7F371F91"/>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759D"/>
  <w15:docId w15:val="{3C6049CF-4E06-43E0-ACE3-89DC5313F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ITULO,Título 1A"/>
    <w:basedOn w:val="Normal"/>
    <w:next w:val="Normal"/>
    <w:link w:val="Ttulo1Car"/>
    <w:qFormat/>
    <w:rsid w:val="00747082"/>
    <w:pPr>
      <w:keepNext/>
      <w:keepLines/>
      <w:numPr>
        <w:numId w:val="12"/>
      </w:numPr>
      <w:tabs>
        <w:tab w:val="num" w:pos="360"/>
      </w:tabs>
      <w:ind w:left="0" w:firstLine="0"/>
      <w:outlineLvl w:val="0"/>
    </w:pPr>
    <w:rPr>
      <w:rFonts w:ascii="Century Gothic" w:eastAsia="Times New Roman" w:hAnsi="Century Gothic" w:cstheme="majorBidi"/>
      <w:b/>
      <w:bCs/>
      <w:color w:val="2F5496" w:themeColor="accent1" w:themeShade="BF"/>
      <w:sz w:val="20"/>
      <w:szCs w:val="20"/>
      <w:lang w:val="es-ES" w:eastAsia="es-ES"/>
    </w:rPr>
  </w:style>
  <w:style w:type="paragraph" w:styleId="Ttulo2">
    <w:name w:val="heading 2"/>
    <w:basedOn w:val="Ttulo1"/>
    <w:next w:val="Normal"/>
    <w:link w:val="Ttulo2Car"/>
    <w:uiPriority w:val="9"/>
    <w:unhideWhenUsed/>
    <w:qFormat/>
    <w:rsid w:val="00747082"/>
    <w:pPr>
      <w:numPr>
        <w:ilvl w:val="1"/>
        <w:numId w:val="13"/>
      </w:numPr>
      <w:outlineLvl w:val="1"/>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747082"/>
    <w:rPr>
      <w:rFonts w:ascii="Century Gothic" w:eastAsia="Times New Roman" w:hAnsi="Century Gothic" w:cstheme="majorBidi"/>
      <w:b/>
      <w:bCs/>
      <w:color w:val="2F5496" w:themeColor="accent1" w:themeShade="BF"/>
      <w:sz w:val="20"/>
      <w:szCs w:val="20"/>
      <w:lang w:val="es-ES" w:eastAsia="es-ES"/>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val="0"/>
      <w:bCs w:val="0"/>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rsid w:val="00747082"/>
    <w:rPr>
      <w:rFonts w:ascii="Century Gothic" w:eastAsia="Times New Roman" w:hAnsi="Century Gothic" w:cstheme="majorBidi"/>
      <w:b/>
      <w:bCs/>
      <w:color w:val="2F5496" w:themeColor="accent1" w:themeShade="BF"/>
      <w:sz w:val="20"/>
      <w:szCs w:val="20"/>
      <w:lang w:val="es-ES" w:eastAsia="es-ES"/>
    </w:rPr>
  </w:style>
  <w:style w:type="paragraph" w:styleId="Textodeglobo">
    <w:name w:val="Balloon Text"/>
    <w:basedOn w:val="Normal"/>
    <w:link w:val="TextodegloboCar"/>
    <w:uiPriority w:val="99"/>
    <w:semiHidden/>
    <w:unhideWhenUsed/>
    <w:rsid w:val="00CB1CB8"/>
    <w:rPr>
      <w:rFonts w:ascii="Tahoma" w:hAnsi="Tahoma" w:cs="Tahoma"/>
      <w:sz w:val="16"/>
      <w:szCs w:val="16"/>
    </w:rPr>
  </w:style>
  <w:style w:type="character" w:customStyle="1" w:styleId="TextodegloboCar">
    <w:name w:val="Texto de globo Car"/>
    <w:basedOn w:val="Fuentedeprrafopredeter"/>
    <w:link w:val="Textodeglobo"/>
    <w:uiPriority w:val="99"/>
    <w:semiHidden/>
    <w:rsid w:val="00CB1CB8"/>
    <w:rPr>
      <w:rFonts w:ascii="Tahoma" w:hAnsi="Tahoma" w:cs="Tahoma"/>
      <w:sz w:val="16"/>
      <w:szCs w:val="16"/>
    </w:rPr>
  </w:style>
  <w:style w:type="character" w:customStyle="1" w:styleId="ph">
    <w:name w:val="ph"/>
    <w:basedOn w:val="Fuentedeprrafopredeter"/>
    <w:rsid w:val="00CE7D46"/>
  </w:style>
  <w:style w:type="character" w:styleId="Textoennegrita">
    <w:name w:val="Strong"/>
    <w:basedOn w:val="Fuentedeprrafopredeter"/>
    <w:uiPriority w:val="22"/>
    <w:qFormat/>
    <w:rsid w:val="00386726"/>
    <w:rPr>
      <w:b/>
      <w:bCs/>
    </w:rPr>
  </w:style>
  <w:style w:type="paragraph" w:customStyle="1" w:styleId="paragraph">
    <w:name w:val="paragraph"/>
    <w:basedOn w:val="Normal"/>
    <w:rsid w:val="003D7B3A"/>
    <w:pPr>
      <w:spacing w:before="100" w:beforeAutospacing="1" w:after="100" w:afterAutospacing="1"/>
    </w:pPr>
    <w:rPr>
      <w:rFonts w:ascii="Times New Roman" w:eastAsia="Times New Roman" w:hAnsi="Times New Roman" w:cs="Times New Roman"/>
      <w:lang w:eastAsia="es-CO"/>
    </w:rPr>
  </w:style>
  <w:style w:type="character" w:customStyle="1" w:styleId="normaltextrun">
    <w:name w:val="normaltextrun"/>
    <w:basedOn w:val="Fuentedeprrafopredeter"/>
    <w:rsid w:val="003D7B3A"/>
  </w:style>
  <w:style w:type="character" w:customStyle="1" w:styleId="eop">
    <w:name w:val="eop"/>
    <w:basedOn w:val="Fuentedeprrafopredeter"/>
    <w:rsid w:val="003D7B3A"/>
  </w:style>
  <w:style w:type="character" w:customStyle="1" w:styleId="wacimagecontainer">
    <w:name w:val="wacimagecontainer"/>
    <w:basedOn w:val="Fuentedeprrafopredeter"/>
    <w:rsid w:val="003D7B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5557">
      <w:bodyDiv w:val="1"/>
      <w:marLeft w:val="0"/>
      <w:marRight w:val="0"/>
      <w:marTop w:val="0"/>
      <w:marBottom w:val="0"/>
      <w:divBdr>
        <w:top w:val="none" w:sz="0" w:space="0" w:color="auto"/>
        <w:left w:val="none" w:sz="0" w:space="0" w:color="auto"/>
        <w:bottom w:val="none" w:sz="0" w:space="0" w:color="auto"/>
        <w:right w:val="none" w:sz="0" w:space="0" w:color="auto"/>
      </w:divBdr>
      <w:divsChild>
        <w:div w:id="1772506434">
          <w:marLeft w:val="0"/>
          <w:marRight w:val="0"/>
          <w:marTop w:val="0"/>
          <w:marBottom w:val="0"/>
          <w:divBdr>
            <w:top w:val="none" w:sz="0" w:space="0" w:color="auto"/>
            <w:left w:val="none" w:sz="0" w:space="0" w:color="auto"/>
            <w:bottom w:val="none" w:sz="0" w:space="0" w:color="auto"/>
            <w:right w:val="none" w:sz="0" w:space="0" w:color="auto"/>
          </w:divBdr>
          <w:divsChild>
            <w:div w:id="725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5169">
      <w:bodyDiv w:val="1"/>
      <w:marLeft w:val="0"/>
      <w:marRight w:val="0"/>
      <w:marTop w:val="0"/>
      <w:marBottom w:val="0"/>
      <w:divBdr>
        <w:top w:val="none" w:sz="0" w:space="0" w:color="auto"/>
        <w:left w:val="none" w:sz="0" w:space="0" w:color="auto"/>
        <w:bottom w:val="none" w:sz="0" w:space="0" w:color="auto"/>
        <w:right w:val="none" w:sz="0" w:space="0" w:color="auto"/>
      </w:divBdr>
      <w:divsChild>
        <w:div w:id="2106071058">
          <w:marLeft w:val="0"/>
          <w:marRight w:val="0"/>
          <w:marTop w:val="0"/>
          <w:marBottom w:val="0"/>
          <w:divBdr>
            <w:top w:val="none" w:sz="0" w:space="0" w:color="auto"/>
            <w:left w:val="none" w:sz="0" w:space="0" w:color="auto"/>
            <w:bottom w:val="none" w:sz="0" w:space="0" w:color="auto"/>
            <w:right w:val="none" w:sz="0" w:space="0" w:color="auto"/>
          </w:divBdr>
          <w:divsChild>
            <w:div w:id="12230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6775">
      <w:bodyDiv w:val="1"/>
      <w:marLeft w:val="0"/>
      <w:marRight w:val="0"/>
      <w:marTop w:val="0"/>
      <w:marBottom w:val="0"/>
      <w:divBdr>
        <w:top w:val="none" w:sz="0" w:space="0" w:color="auto"/>
        <w:left w:val="none" w:sz="0" w:space="0" w:color="auto"/>
        <w:bottom w:val="none" w:sz="0" w:space="0" w:color="auto"/>
        <w:right w:val="none" w:sz="0" w:space="0" w:color="auto"/>
      </w:divBdr>
      <w:divsChild>
        <w:div w:id="700128792">
          <w:marLeft w:val="0"/>
          <w:marRight w:val="0"/>
          <w:marTop w:val="0"/>
          <w:marBottom w:val="0"/>
          <w:divBdr>
            <w:top w:val="none" w:sz="0" w:space="0" w:color="auto"/>
            <w:left w:val="none" w:sz="0" w:space="0" w:color="auto"/>
            <w:bottom w:val="none" w:sz="0" w:space="0" w:color="auto"/>
            <w:right w:val="none" w:sz="0" w:space="0" w:color="auto"/>
          </w:divBdr>
          <w:divsChild>
            <w:div w:id="1493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6217">
      <w:bodyDiv w:val="1"/>
      <w:marLeft w:val="0"/>
      <w:marRight w:val="0"/>
      <w:marTop w:val="0"/>
      <w:marBottom w:val="0"/>
      <w:divBdr>
        <w:top w:val="none" w:sz="0" w:space="0" w:color="auto"/>
        <w:left w:val="none" w:sz="0" w:space="0" w:color="auto"/>
        <w:bottom w:val="none" w:sz="0" w:space="0" w:color="auto"/>
        <w:right w:val="none" w:sz="0" w:space="0" w:color="auto"/>
      </w:divBdr>
      <w:divsChild>
        <w:div w:id="21442384">
          <w:marLeft w:val="0"/>
          <w:marRight w:val="0"/>
          <w:marTop w:val="0"/>
          <w:marBottom w:val="0"/>
          <w:divBdr>
            <w:top w:val="none" w:sz="0" w:space="0" w:color="auto"/>
            <w:left w:val="none" w:sz="0" w:space="0" w:color="auto"/>
            <w:bottom w:val="none" w:sz="0" w:space="0" w:color="auto"/>
            <w:right w:val="none" w:sz="0" w:space="0" w:color="auto"/>
          </w:divBdr>
          <w:divsChild>
            <w:div w:id="1490825910">
              <w:marLeft w:val="0"/>
              <w:marRight w:val="0"/>
              <w:marTop w:val="30"/>
              <w:marBottom w:val="30"/>
              <w:divBdr>
                <w:top w:val="none" w:sz="0" w:space="0" w:color="auto"/>
                <w:left w:val="none" w:sz="0" w:space="0" w:color="auto"/>
                <w:bottom w:val="none" w:sz="0" w:space="0" w:color="auto"/>
                <w:right w:val="none" w:sz="0" w:space="0" w:color="auto"/>
              </w:divBdr>
              <w:divsChild>
                <w:div w:id="268200981">
                  <w:marLeft w:val="0"/>
                  <w:marRight w:val="0"/>
                  <w:marTop w:val="0"/>
                  <w:marBottom w:val="0"/>
                  <w:divBdr>
                    <w:top w:val="none" w:sz="0" w:space="0" w:color="auto"/>
                    <w:left w:val="none" w:sz="0" w:space="0" w:color="auto"/>
                    <w:bottom w:val="none" w:sz="0" w:space="0" w:color="auto"/>
                    <w:right w:val="none" w:sz="0" w:space="0" w:color="auto"/>
                  </w:divBdr>
                  <w:divsChild>
                    <w:div w:id="1974748819">
                      <w:marLeft w:val="0"/>
                      <w:marRight w:val="0"/>
                      <w:marTop w:val="0"/>
                      <w:marBottom w:val="0"/>
                      <w:divBdr>
                        <w:top w:val="none" w:sz="0" w:space="0" w:color="auto"/>
                        <w:left w:val="none" w:sz="0" w:space="0" w:color="auto"/>
                        <w:bottom w:val="none" w:sz="0" w:space="0" w:color="auto"/>
                        <w:right w:val="none" w:sz="0" w:space="0" w:color="auto"/>
                      </w:divBdr>
                    </w:div>
                  </w:divsChild>
                </w:div>
                <w:div w:id="412317688">
                  <w:marLeft w:val="0"/>
                  <w:marRight w:val="0"/>
                  <w:marTop w:val="0"/>
                  <w:marBottom w:val="0"/>
                  <w:divBdr>
                    <w:top w:val="none" w:sz="0" w:space="0" w:color="auto"/>
                    <w:left w:val="none" w:sz="0" w:space="0" w:color="auto"/>
                    <w:bottom w:val="none" w:sz="0" w:space="0" w:color="auto"/>
                    <w:right w:val="none" w:sz="0" w:space="0" w:color="auto"/>
                  </w:divBdr>
                  <w:divsChild>
                    <w:div w:id="1249004743">
                      <w:marLeft w:val="0"/>
                      <w:marRight w:val="0"/>
                      <w:marTop w:val="0"/>
                      <w:marBottom w:val="0"/>
                      <w:divBdr>
                        <w:top w:val="none" w:sz="0" w:space="0" w:color="auto"/>
                        <w:left w:val="none" w:sz="0" w:space="0" w:color="auto"/>
                        <w:bottom w:val="none" w:sz="0" w:space="0" w:color="auto"/>
                        <w:right w:val="none" w:sz="0" w:space="0" w:color="auto"/>
                      </w:divBdr>
                    </w:div>
                  </w:divsChild>
                </w:div>
                <w:div w:id="454108015">
                  <w:marLeft w:val="0"/>
                  <w:marRight w:val="0"/>
                  <w:marTop w:val="0"/>
                  <w:marBottom w:val="0"/>
                  <w:divBdr>
                    <w:top w:val="none" w:sz="0" w:space="0" w:color="auto"/>
                    <w:left w:val="none" w:sz="0" w:space="0" w:color="auto"/>
                    <w:bottom w:val="none" w:sz="0" w:space="0" w:color="auto"/>
                    <w:right w:val="none" w:sz="0" w:space="0" w:color="auto"/>
                  </w:divBdr>
                  <w:divsChild>
                    <w:div w:id="549221348">
                      <w:marLeft w:val="0"/>
                      <w:marRight w:val="0"/>
                      <w:marTop w:val="0"/>
                      <w:marBottom w:val="0"/>
                      <w:divBdr>
                        <w:top w:val="none" w:sz="0" w:space="0" w:color="auto"/>
                        <w:left w:val="none" w:sz="0" w:space="0" w:color="auto"/>
                        <w:bottom w:val="none" w:sz="0" w:space="0" w:color="auto"/>
                        <w:right w:val="none" w:sz="0" w:space="0" w:color="auto"/>
                      </w:divBdr>
                    </w:div>
                  </w:divsChild>
                </w:div>
                <w:div w:id="1205601606">
                  <w:marLeft w:val="0"/>
                  <w:marRight w:val="0"/>
                  <w:marTop w:val="0"/>
                  <w:marBottom w:val="0"/>
                  <w:divBdr>
                    <w:top w:val="none" w:sz="0" w:space="0" w:color="auto"/>
                    <w:left w:val="none" w:sz="0" w:space="0" w:color="auto"/>
                    <w:bottom w:val="none" w:sz="0" w:space="0" w:color="auto"/>
                    <w:right w:val="none" w:sz="0" w:space="0" w:color="auto"/>
                  </w:divBdr>
                  <w:divsChild>
                    <w:div w:id="1648704224">
                      <w:marLeft w:val="0"/>
                      <w:marRight w:val="0"/>
                      <w:marTop w:val="0"/>
                      <w:marBottom w:val="0"/>
                      <w:divBdr>
                        <w:top w:val="none" w:sz="0" w:space="0" w:color="auto"/>
                        <w:left w:val="none" w:sz="0" w:space="0" w:color="auto"/>
                        <w:bottom w:val="none" w:sz="0" w:space="0" w:color="auto"/>
                        <w:right w:val="none" w:sz="0" w:space="0" w:color="auto"/>
                      </w:divBdr>
                    </w:div>
                  </w:divsChild>
                </w:div>
                <w:div w:id="1698660195">
                  <w:marLeft w:val="0"/>
                  <w:marRight w:val="0"/>
                  <w:marTop w:val="0"/>
                  <w:marBottom w:val="0"/>
                  <w:divBdr>
                    <w:top w:val="none" w:sz="0" w:space="0" w:color="auto"/>
                    <w:left w:val="none" w:sz="0" w:space="0" w:color="auto"/>
                    <w:bottom w:val="none" w:sz="0" w:space="0" w:color="auto"/>
                    <w:right w:val="none" w:sz="0" w:space="0" w:color="auto"/>
                  </w:divBdr>
                  <w:divsChild>
                    <w:div w:id="2122451664">
                      <w:marLeft w:val="0"/>
                      <w:marRight w:val="0"/>
                      <w:marTop w:val="0"/>
                      <w:marBottom w:val="0"/>
                      <w:divBdr>
                        <w:top w:val="none" w:sz="0" w:space="0" w:color="auto"/>
                        <w:left w:val="none" w:sz="0" w:space="0" w:color="auto"/>
                        <w:bottom w:val="none" w:sz="0" w:space="0" w:color="auto"/>
                        <w:right w:val="none" w:sz="0" w:space="0" w:color="auto"/>
                      </w:divBdr>
                    </w:div>
                  </w:divsChild>
                </w:div>
                <w:div w:id="2067410847">
                  <w:marLeft w:val="0"/>
                  <w:marRight w:val="0"/>
                  <w:marTop w:val="0"/>
                  <w:marBottom w:val="0"/>
                  <w:divBdr>
                    <w:top w:val="none" w:sz="0" w:space="0" w:color="auto"/>
                    <w:left w:val="none" w:sz="0" w:space="0" w:color="auto"/>
                    <w:bottom w:val="none" w:sz="0" w:space="0" w:color="auto"/>
                    <w:right w:val="none" w:sz="0" w:space="0" w:color="auto"/>
                  </w:divBdr>
                  <w:divsChild>
                    <w:div w:id="4877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39789">
          <w:marLeft w:val="0"/>
          <w:marRight w:val="0"/>
          <w:marTop w:val="0"/>
          <w:marBottom w:val="0"/>
          <w:divBdr>
            <w:top w:val="none" w:sz="0" w:space="0" w:color="auto"/>
            <w:left w:val="none" w:sz="0" w:space="0" w:color="auto"/>
            <w:bottom w:val="none" w:sz="0" w:space="0" w:color="auto"/>
            <w:right w:val="none" w:sz="0" w:space="0" w:color="auto"/>
          </w:divBdr>
        </w:div>
        <w:div w:id="164365689">
          <w:marLeft w:val="0"/>
          <w:marRight w:val="0"/>
          <w:marTop w:val="0"/>
          <w:marBottom w:val="0"/>
          <w:divBdr>
            <w:top w:val="none" w:sz="0" w:space="0" w:color="auto"/>
            <w:left w:val="none" w:sz="0" w:space="0" w:color="auto"/>
            <w:bottom w:val="none" w:sz="0" w:space="0" w:color="auto"/>
            <w:right w:val="none" w:sz="0" w:space="0" w:color="auto"/>
          </w:divBdr>
          <w:divsChild>
            <w:div w:id="846752345">
              <w:marLeft w:val="0"/>
              <w:marRight w:val="0"/>
              <w:marTop w:val="30"/>
              <w:marBottom w:val="30"/>
              <w:divBdr>
                <w:top w:val="none" w:sz="0" w:space="0" w:color="auto"/>
                <w:left w:val="none" w:sz="0" w:space="0" w:color="auto"/>
                <w:bottom w:val="none" w:sz="0" w:space="0" w:color="auto"/>
                <w:right w:val="none" w:sz="0" w:space="0" w:color="auto"/>
              </w:divBdr>
              <w:divsChild>
                <w:div w:id="670106253">
                  <w:marLeft w:val="0"/>
                  <w:marRight w:val="0"/>
                  <w:marTop w:val="0"/>
                  <w:marBottom w:val="0"/>
                  <w:divBdr>
                    <w:top w:val="none" w:sz="0" w:space="0" w:color="auto"/>
                    <w:left w:val="none" w:sz="0" w:space="0" w:color="auto"/>
                    <w:bottom w:val="none" w:sz="0" w:space="0" w:color="auto"/>
                    <w:right w:val="none" w:sz="0" w:space="0" w:color="auto"/>
                  </w:divBdr>
                  <w:divsChild>
                    <w:div w:id="994185061">
                      <w:marLeft w:val="0"/>
                      <w:marRight w:val="0"/>
                      <w:marTop w:val="0"/>
                      <w:marBottom w:val="0"/>
                      <w:divBdr>
                        <w:top w:val="none" w:sz="0" w:space="0" w:color="auto"/>
                        <w:left w:val="none" w:sz="0" w:space="0" w:color="auto"/>
                        <w:bottom w:val="none" w:sz="0" w:space="0" w:color="auto"/>
                        <w:right w:val="none" w:sz="0" w:space="0" w:color="auto"/>
                      </w:divBdr>
                    </w:div>
                  </w:divsChild>
                </w:div>
                <w:div w:id="1038431441">
                  <w:marLeft w:val="0"/>
                  <w:marRight w:val="0"/>
                  <w:marTop w:val="0"/>
                  <w:marBottom w:val="0"/>
                  <w:divBdr>
                    <w:top w:val="none" w:sz="0" w:space="0" w:color="auto"/>
                    <w:left w:val="none" w:sz="0" w:space="0" w:color="auto"/>
                    <w:bottom w:val="none" w:sz="0" w:space="0" w:color="auto"/>
                    <w:right w:val="none" w:sz="0" w:space="0" w:color="auto"/>
                  </w:divBdr>
                  <w:divsChild>
                    <w:div w:id="1553418710">
                      <w:marLeft w:val="0"/>
                      <w:marRight w:val="0"/>
                      <w:marTop w:val="0"/>
                      <w:marBottom w:val="0"/>
                      <w:divBdr>
                        <w:top w:val="none" w:sz="0" w:space="0" w:color="auto"/>
                        <w:left w:val="none" w:sz="0" w:space="0" w:color="auto"/>
                        <w:bottom w:val="none" w:sz="0" w:space="0" w:color="auto"/>
                        <w:right w:val="none" w:sz="0" w:space="0" w:color="auto"/>
                      </w:divBdr>
                    </w:div>
                  </w:divsChild>
                </w:div>
                <w:div w:id="1367869556">
                  <w:marLeft w:val="0"/>
                  <w:marRight w:val="0"/>
                  <w:marTop w:val="0"/>
                  <w:marBottom w:val="0"/>
                  <w:divBdr>
                    <w:top w:val="none" w:sz="0" w:space="0" w:color="auto"/>
                    <w:left w:val="none" w:sz="0" w:space="0" w:color="auto"/>
                    <w:bottom w:val="none" w:sz="0" w:space="0" w:color="auto"/>
                    <w:right w:val="none" w:sz="0" w:space="0" w:color="auto"/>
                  </w:divBdr>
                  <w:divsChild>
                    <w:div w:id="695346064">
                      <w:marLeft w:val="0"/>
                      <w:marRight w:val="0"/>
                      <w:marTop w:val="0"/>
                      <w:marBottom w:val="0"/>
                      <w:divBdr>
                        <w:top w:val="none" w:sz="0" w:space="0" w:color="auto"/>
                        <w:left w:val="none" w:sz="0" w:space="0" w:color="auto"/>
                        <w:bottom w:val="none" w:sz="0" w:space="0" w:color="auto"/>
                        <w:right w:val="none" w:sz="0" w:space="0" w:color="auto"/>
                      </w:divBdr>
                    </w:div>
                  </w:divsChild>
                </w:div>
                <w:div w:id="1421491269">
                  <w:marLeft w:val="0"/>
                  <w:marRight w:val="0"/>
                  <w:marTop w:val="0"/>
                  <w:marBottom w:val="0"/>
                  <w:divBdr>
                    <w:top w:val="none" w:sz="0" w:space="0" w:color="auto"/>
                    <w:left w:val="none" w:sz="0" w:space="0" w:color="auto"/>
                    <w:bottom w:val="none" w:sz="0" w:space="0" w:color="auto"/>
                    <w:right w:val="none" w:sz="0" w:space="0" w:color="auto"/>
                  </w:divBdr>
                  <w:divsChild>
                    <w:div w:id="1933007744">
                      <w:marLeft w:val="0"/>
                      <w:marRight w:val="0"/>
                      <w:marTop w:val="0"/>
                      <w:marBottom w:val="0"/>
                      <w:divBdr>
                        <w:top w:val="none" w:sz="0" w:space="0" w:color="auto"/>
                        <w:left w:val="none" w:sz="0" w:space="0" w:color="auto"/>
                        <w:bottom w:val="none" w:sz="0" w:space="0" w:color="auto"/>
                        <w:right w:val="none" w:sz="0" w:space="0" w:color="auto"/>
                      </w:divBdr>
                    </w:div>
                  </w:divsChild>
                </w:div>
                <w:div w:id="1565408471">
                  <w:marLeft w:val="0"/>
                  <w:marRight w:val="0"/>
                  <w:marTop w:val="0"/>
                  <w:marBottom w:val="0"/>
                  <w:divBdr>
                    <w:top w:val="none" w:sz="0" w:space="0" w:color="auto"/>
                    <w:left w:val="none" w:sz="0" w:space="0" w:color="auto"/>
                    <w:bottom w:val="none" w:sz="0" w:space="0" w:color="auto"/>
                    <w:right w:val="none" w:sz="0" w:space="0" w:color="auto"/>
                  </w:divBdr>
                  <w:divsChild>
                    <w:div w:id="1831671622">
                      <w:marLeft w:val="0"/>
                      <w:marRight w:val="0"/>
                      <w:marTop w:val="0"/>
                      <w:marBottom w:val="0"/>
                      <w:divBdr>
                        <w:top w:val="none" w:sz="0" w:space="0" w:color="auto"/>
                        <w:left w:val="none" w:sz="0" w:space="0" w:color="auto"/>
                        <w:bottom w:val="none" w:sz="0" w:space="0" w:color="auto"/>
                        <w:right w:val="none" w:sz="0" w:space="0" w:color="auto"/>
                      </w:divBdr>
                    </w:div>
                  </w:divsChild>
                </w:div>
                <w:div w:id="1779912189">
                  <w:marLeft w:val="0"/>
                  <w:marRight w:val="0"/>
                  <w:marTop w:val="0"/>
                  <w:marBottom w:val="0"/>
                  <w:divBdr>
                    <w:top w:val="none" w:sz="0" w:space="0" w:color="auto"/>
                    <w:left w:val="none" w:sz="0" w:space="0" w:color="auto"/>
                    <w:bottom w:val="none" w:sz="0" w:space="0" w:color="auto"/>
                    <w:right w:val="none" w:sz="0" w:space="0" w:color="auto"/>
                  </w:divBdr>
                  <w:divsChild>
                    <w:div w:id="820850744">
                      <w:marLeft w:val="0"/>
                      <w:marRight w:val="0"/>
                      <w:marTop w:val="0"/>
                      <w:marBottom w:val="0"/>
                      <w:divBdr>
                        <w:top w:val="none" w:sz="0" w:space="0" w:color="auto"/>
                        <w:left w:val="none" w:sz="0" w:space="0" w:color="auto"/>
                        <w:bottom w:val="none" w:sz="0" w:space="0" w:color="auto"/>
                        <w:right w:val="none" w:sz="0" w:space="0" w:color="auto"/>
                      </w:divBdr>
                    </w:div>
                    <w:div w:id="172702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372206">
          <w:marLeft w:val="0"/>
          <w:marRight w:val="0"/>
          <w:marTop w:val="0"/>
          <w:marBottom w:val="0"/>
          <w:divBdr>
            <w:top w:val="none" w:sz="0" w:space="0" w:color="auto"/>
            <w:left w:val="none" w:sz="0" w:space="0" w:color="auto"/>
            <w:bottom w:val="none" w:sz="0" w:space="0" w:color="auto"/>
            <w:right w:val="none" w:sz="0" w:space="0" w:color="auto"/>
          </w:divBdr>
        </w:div>
        <w:div w:id="512495517">
          <w:marLeft w:val="0"/>
          <w:marRight w:val="0"/>
          <w:marTop w:val="0"/>
          <w:marBottom w:val="0"/>
          <w:divBdr>
            <w:top w:val="none" w:sz="0" w:space="0" w:color="auto"/>
            <w:left w:val="none" w:sz="0" w:space="0" w:color="auto"/>
            <w:bottom w:val="none" w:sz="0" w:space="0" w:color="auto"/>
            <w:right w:val="none" w:sz="0" w:space="0" w:color="auto"/>
          </w:divBdr>
          <w:divsChild>
            <w:div w:id="119496938">
              <w:marLeft w:val="0"/>
              <w:marRight w:val="0"/>
              <w:marTop w:val="0"/>
              <w:marBottom w:val="0"/>
              <w:divBdr>
                <w:top w:val="none" w:sz="0" w:space="0" w:color="auto"/>
                <w:left w:val="none" w:sz="0" w:space="0" w:color="auto"/>
                <w:bottom w:val="none" w:sz="0" w:space="0" w:color="auto"/>
                <w:right w:val="none" w:sz="0" w:space="0" w:color="auto"/>
              </w:divBdr>
            </w:div>
            <w:div w:id="240061802">
              <w:marLeft w:val="0"/>
              <w:marRight w:val="0"/>
              <w:marTop w:val="0"/>
              <w:marBottom w:val="0"/>
              <w:divBdr>
                <w:top w:val="none" w:sz="0" w:space="0" w:color="auto"/>
                <w:left w:val="none" w:sz="0" w:space="0" w:color="auto"/>
                <w:bottom w:val="none" w:sz="0" w:space="0" w:color="auto"/>
                <w:right w:val="none" w:sz="0" w:space="0" w:color="auto"/>
              </w:divBdr>
            </w:div>
            <w:div w:id="315186325">
              <w:marLeft w:val="0"/>
              <w:marRight w:val="0"/>
              <w:marTop w:val="0"/>
              <w:marBottom w:val="0"/>
              <w:divBdr>
                <w:top w:val="none" w:sz="0" w:space="0" w:color="auto"/>
                <w:left w:val="none" w:sz="0" w:space="0" w:color="auto"/>
                <w:bottom w:val="none" w:sz="0" w:space="0" w:color="auto"/>
                <w:right w:val="none" w:sz="0" w:space="0" w:color="auto"/>
              </w:divBdr>
            </w:div>
            <w:div w:id="492263236">
              <w:marLeft w:val="0"/>
              <w:marRight w:val="0"/>
              <w:marTop w:val="0"/>
              <w:marBottom w:val="0"/>
              <w:divBdr>
                <w:top w:val="none" w:sz="0" w:space="0" w:color="auto"/>
                <w:left w:val="none" w:sz="0" w:space="0" w:color="auto"/>
                <w:bottom w:val="none" w:sz="0" w:space="0" w:color="auto"/>
                <w:right w:val="none" w:sz="0" w:space="0" w:color="auto"/>
              </w:divBdr>
            </w:div>
            <w:div w:id="1198932542">
              <w:marLeft w:val="0"/>
              <w:marRight w:val="0"/>
              <w:marTop w:val="0"/>
              <w:marBottom w:val="0"/>
              <w:divBdr>
                <w:top w:val="none" w:sz="0" w:space="0" w:color="auto"/>
                <w:left w:val="none" w:sz="0" w:space="0" w:color="auto"/>
                <w:bottom w:val="none" w:sz="0" w:space="0" w:color="auto"/>
                <w:right w:val="none" w:sz="0" w:space="0" w:color="auto"/>
              </w:divBdr>
            </w:div>
            <w:div w:id="1748459840">
              <w:marLeft w:val="0"/>
              <w:marRight w:val="0"/>
              <w:marTop w:val="0"/>
              <w:marBottom w:val="0"/>
              <w:divBdr>
                <w:top w:val="none" w:sz="0" w:space="0" w:color="auto"/>
                <w:left w:val="none" w:sz="0" w:space="0" w:color="auto"/>
                <w:bottom w:val="none" w:sz="0" w:space="0" w:color="auto"/>
                <w:right w:val="none" w:sz="0" w:space="0" w:color="auto"/>
              </w:divBdr>
            </w:div>
            <w:div w:id="1775393778">
              <w:marLeft w:val="0"/>
              <w:marRight w:val="0"/>
              <w:marTop w:val="0"/>
              <w:marBottom w:val="0"/>
              <w:divBdr>
                <w:top w:val="none" w:sz="0" w:space="0" w:color="auto"/>
                <w:left w:val="none" w:sz="0" w:space="0" w:color="auto"/>
                <w:bottom w:val="none" w:sz="0" w:space="0" w:color="auto"/>
                <w:right w:val="none" w:sz="0" w:space="0" w:color="auto"/>
              </w:divBdr>
            </w:div>
            <w:div w:id="1817608116">
              <w:marLeft w:val="0"/>
              <w:marRight w:val="0"/>
              <w:marTop w:val="0"/>
              <w:marBottom w:val="0"/>
              <w:divBdr>
                <w:top w:val="none" w:sz="0" w:space="0" w:color="auto"/>
                <w:left w:val="none" w:sz="0" w:space="0" w:color="auto"/>
                <w:bottom w:val="none" w:sz="0" w:space="0" w:color="auto"/>
                <w:right w:val="none" w:sz="0" w:space="0" w:color="auto"/>
              </w:divBdr>
            </w:div>
            <w:div w:id="1868641287">
              <w:marLeft w:val="0"/>
              <w:marRight w:val="0"/>
              <w:marTop w:val="0"/>
              <w:marBottom w:val="0"/>
              <w:divBdr>
                <w:top w:val="none" w:sz="0" w:space="0" w:color="auto"/>
                <w:left w:val="none" w:sz="0" w:space="0" w:color="auto"/>
                <w:bottom w:val="none" w:sz="0" w:space="0" w:color="auto"/>
                <w:right w:val="none" w:sz="0" w:space="0" w:color="auto"/>
              </w:divBdr>
            </w:div>
            <w:div w:id="2032796032">
              <w:marLeft w:val="0"/>
              <w:marRight w:val="0"/>
              <w:marTop w:val="0"/>
              <w:marBottom w:val="0"/>
              <w:divBdr>
                <w:top w:val="none" w:sz="0" w:space="0" w:color="auto"/>
                <w:left w:val="none" w:sz="0" w:space="0" w:color="auto"/>
                <w:bottom w:val="none" w:sz="0" w:space="0" w:color="auto"/>
                <w:right w:val="none" w:sz="0" w:space="0" w:color="auto"/>
              </w:divBdr>
            </w:div>
            <w:div w:id="2036928781">
              <w:marLeft w:val="0"/>
              <w:marRight w:val="0"/>
              <w:marTop w:val="0"/>
              <w:marBottom w:val="0"/>
              <w:divBdr>
                <w:top w:val="none" w:sz="0" w:space="0" w:color="auto"/>
                <w:left w:val="none" w:sz="0" w:space="0" w:color="auto"/>
                <w:bottom w:val="none" w:sz="0" w:space="0" w:color="auto"/>
                <w:right w:val="none" w:sz="0" w:space="0" w:color="auto"/>
              </w:divBdr>
            </w:div>
          </w:divsChild>
        </w:div>
        <w:div w:id="550196895">
          <w:marLeft w:val="0"/>
          <w:marRight w:val="0"/>
          <w:marTop w:val="0"/>
          <w:marBottom w:val="0"/>
          <w:divBdr>
            <w:top w:val="none" w:sz="0" w:space="0" w:color="auto"/>
            <w:left w:val="none" w:sz="0" w:space="0" w:color="auto"/>
            <w:bottom w:val="none" w:sz="0" w:space="0" w:color="auto"/>
            <w:right w:val="none" w:sz="0" w:space="0" w:color="auto"/>
          </w:divBdr>
          <w:divsChild>
            <w:div w:id="19477892">
              <w:marLeft w:val="0"/>
              <w:marRight w:val="0"/>
              <w:marTop w:val="0"/>
              <w:marBottom w:val="0"/>
              <w:divBdr>
                <w:top w:val="none" w:sz="0" w:space="0" w:color="auto"/>
                <w:left w:val="none" w:sz="0" w:space="0" w:color="auto"/>
                <w:bottom w:val="none" w:sz="0" w:space="0" w:color="auto"/>
                <w:right w:val="none" w:sz="0" w:space="0" w:color="auto"/>
              </w:divBdr>
            </w:div>
            <w:div w:id="195776150">
              <w:marLeft w:val="0"/>
              <w:marRight w:val="0"/>
              <w:marTop w:val="0"/>
              <w:marBottom w:val="0"/>
              <w:divBdr>
                <w:top w:val="none" w:sz="0" w:space="0" w:color="auto"/>
                <w:left w:val="none" w:sz="0" w:space="0" w:color="auto"/>
                <w:bottom w:val="none" w:sz="0" w:space="0" w:color="auto"/>
                <w:right w:val="none" w:sz="0" w:space="0" w:color="auto"/>
              </w:divBdr>
            </w:div>
            <w:div w:id="282738926">
              <w:marLeft w:val="0"/>
              <w:marRight w:val="0"/>
              <w:marTop w:val="0"/>
              <w:marBottom w:val="0"/>
              <w:divBdr>
                <w:top w:val="none" w:sz="0" w:space="0" w:color="auto"/>
                <w:left w:val="none" w:sz="0" w:space="0" w:color="auto"/>
                <w:bottom w:val="none" w:sz="0" w:space="0" w:color="auto"/>
                <w:right w:val="none" w:sz="0" w:space="0" w:color="auto"/>
              </w:divBdr>
            </w:div>
            <w:div w:id="303437145">
              <w:marLeft w:val="0"/>
              <w:marRight w:val="0"/>
              <w:marTop w:val="0"/>
              <w:marBottom w:val="0"/>
              <w:divBdr>
                <w:top w:val="none" w:sz="0" w:space="0" w:color="auto"/>
                <w:left w:val="none" w:sz="0" w:space="0" w:color="auto"/>
                <w:bottom w:val="none" w:sz="0" w:space="0" w:color="auto"/>
                <w:right w:val="none" w:sz="0" w:space="0" w:color="auto"/>
              </w:divBdr>
            </w:div>
            <w:div w:id="356270559">
              <w:marLeft w:val="0"/>
              <w:marRight w:val="0"/>
              <w:marTop w:val="0"/>
              <w:marBottom w:val="0"/>
              <w:divBdr>
                <w:top w:val="none" w:sz="0" w:space="0" w:color="auto"/>
                <w:left w:val="none" w:sz="0" w:space="0" w:color="auto"/>
                <w:bottom w:val="none" w:sz="0" w:space="0" w:color="auto"/>
                <w:right w:val="none" w:sz="0" w:space="0" w:color="auto"/>
              </w:divBdr>
            </w:div>
            <w:div w:id="847065289">
              <w:marLeft w:val="0"/>
              <w:marRight w:val="0"/>
              <w:marTop w:val="0"/>
              <w:marBottom w:val="0"/>
              <w:divBdr>
                <w:top w:val="none" w:sz="0" w:space="0" w:color="auto"/>
                <w:left w:val="none" w:sz="0" w:space="0" w:color="auto"/>
                <w:bottom w:val="none" w:sz="0" w:space="0" w:color="auto"/>
                <w:right w:val="none" w:sz="0" w:space="0" w:color="auto"/>
              </w:divBdr>
            </w:div>
            <w:div w:id="903880461">
              <w:marLeft w:val="0"/>
              <w:marRight w:val="0"/>
              <w:marTop w:val="0"/>
              <w:marBottom w:val="0"/>
              <w:divBdr>
                <w:top w:val="none" w:sz="0" w:space="0" w:color="auto"/>
                <w:left w:val="none" w:sz="0" w:space="0" w:color="auto"/>
                <w:bottom w:val="none" w:sz="0" w:space="0" w:color="auto"/>
                <w:right w:val="none" w:sz="0" w:space="0" w:color="auto"/>
              </w:divBdr>
            </w:div>
            <w:div w:id="1063866673">
              <w:marLeft w:val="0"/>
              <w:marRight w:val="0"/>
              <w:marTop w:val="0"/>
              <w:marBottom w:val="0"/>
              <w:divBdr>
                <w:top w:val="none" w:sz="0" w:space="0" w:color="auto"/>
                <w:left w:val="none" w:sz="0" w:space="0" w:color="auto"/>
                <w:bottom w:val="none" w:sz="0" w:space="0" w:color="auto"/>
                <w:right w:val="none" w:sz="0" w:space="0" w:color="auto"/>
              </w:divBdr>
            </w:div>
          </w:divsChild>
        </w:div>
        <w:div w:id="719674680">
          <w:marLeft w:val="0"/>
          <w:marRight w:val="0"/>
          <w:marTop w:val="0"/>
          <w:marBottom w:val="0"/>
          <w:divBdr>
            <w:top w:val="none" w:sz="0" w:space="0" w:color="auto"/>
            <w:left w:val="none" w:sz="0" w:space="0" w:color="auto"/>
            <w:bottom w:val="none" w:sz="0" w:space="0" w:color="auto"/>
            <w:right w:val="none" w:sz="0" w:space="0" w:color="auto"/>
          </w:divBdr>
        </w:div>
        <w:div w:id="1079257789">
          <w:marLeft w:val="0"/>
          <w:marRight w:val="0"/>
          <w:marTop w:val="0"/>
          <w:marBottom w:val="0"/>
          <w:divBdr>
            <w:top w:val="none" w:sz="0" w:space="0" w:color="auto"/>
            <w:left w:val="none" w:sz="0" w:space="0" w:color="auto"/>
            <w:bottom w:val="none" w:sz="0" w:space="0" w:color="auto"/>
            <w:right w:val="none" w:sz="0" w:space="0" w:color="auto"/>
          </w:divBdr>
        </w:div>
        <w:div w:id="1106198136">
          <w:marLeft w:val="0"/>
          <w:marRight w:val="0"/>
          <w:marTop w:val="0"/>
          <w:marBottom w:val="0"/>
          <w:divBdr>
            <w:top w:val="none" w:sz="0" w:space="0" w:color="auto"/>
            <w:left w:val="none" w:sz="0" w:space="0" w:color="auto"/>
            <w:bottom w:val="none" w:sz="0" w:space="0" w:color="auto"/>
            <w:right w:val="none" w:sz="0" w:space="0" w:color="auto"/>
          </w:divBdr>
          <w:divsChild>
            <w:div w:id="1065568079">
              <w:marLeft w:val="0"/>
              <w:marRight w:val="0"/>
              <w:marTop w:val="30"/>
              <w:marBottom w:val="30"/>
              <w:divBdr>
                <w:top w:val="none" w:sz="0" w:space="0" w:color="auto"/>
                <w:left w:val="none" w:sz="0" w:space="0" w:color="auto"/>
                <w:bottom w:val="none" w:sz="0" w:space="0" w:color="auto"/>
                <w:right w:val="none" w:sz="0" w:space="0" w:color="auto"/>
              </w:divBdr>
              <w:divsChild>
                <w:div w:id="244845998">
                  <w:marLeft w:val="0"/>
                  <w:marRight w:val="0"/>
                  <w:marTop w:val="0"/>
                  <w:marBottom w:val="0"/>
                  <w:divBdr>
                    <w:top w:val="none" w:sz="0" w:space="0" w:color="auto"/>
                    <w:left w:val="none" w:sz="0" w:space="0" w:color="auto"/>
                    <w:bottom w:val="none" w:sz="0" w:space="0" w:color="auto"/>
                    <w:right w:val="none" w:sz="0" w:space="0" w:color="auto"/>
                  </w:divBdr>
                  <w:divsChild>
                    <w:div w:id="468671168">
                      <w:marLeft w:val="0"/>
                      <w:marRight w:val="0"/>
                      <w:marTop w:val="0"/>
                      <w:marBottom w:val="0"/>
                      <w:divBdr>
                        <w:top w:val="none" w:sz="0" w:space="0" w:color="auto"/>
                        <w:left w:val="none" w:sz="0" w:space="0" w:color="auto"/>
                        <w:bottom w:val="none" w:sz="0" w:space="0" w:color="auto"/>
                        <w:right w:val="none" w:sz="0" w:space="0" w:color="auto"/>
                      </w:divBdr>
                    </w:div>
                    <w:div w:id="744109063">
                      <w:marLeft w:val="0"/>
                      <w:marRight w:val="0"/>
                      <w:marTop w:val="0"/>
                      <w:marBottom w:val="0"/>
                      <w:divBdr>
                        <w:top w:val="none" w:sz="0" w:space="0" w:color="auto"/>
                        <w:left w:val="none" w:sz="0" w:space="0" w:color="auto"/>
                        <w:bottom w:val="none" w:sz="0" w:space="0" w:color="auto"/>
                        <w:right w:val="none" w:sz="0" w:space="0" w:color="auto"/>
                      </w:divBdr>
                    </w:div>
                    <w:div w:id="2052486960">
                      <w:marLeft w:val="0"/>
                      <w:marRight w:val="0"/>
                      <w:marTop w:val="0"/>
                      <w:marBottom w:val="0"/>
                      <w:divBdr>
                        <w:top w:val="none" w:sz="0" w:space="0" w:color="auto"/>
                        <w:left w:val="none" w:sz="0" w:space="0" w:color="auto"/>
                        <w:bottom w:val="none" w:sz="0" w:space="0" w:color="auto"/>
                        <w:right w:val="none" w:sz="0" w:space="0" w:color="auto"/>
                      </w:divBdr>
                    </w:div>
                  </w:divsChild>
                </w:div>
                <w:div w:id="482704273">
                  <w:marLeft w:val="0"/>
                  <w:marRight w:val="0"/>
                  <w:marTop w:val="0"/>
                  <w:marBottom w:val="0"/>
                  <w:divBdr>
                    <w:top w:val="none" w:sz="0" w:space="0" w:color="auto"/>
                    <w:left w:val="none" w:sz="0" w:space="0" w:color="auto"/>
                    <w:bottom w:val="none" w:sz="0" w:space="0" w:color="auto"/>
                    <w:right w:val="none" w:sz="0" w:space="0" w:color="auto"/>
                  </w:divBdr>
                  <w:divsChild>
                    <w:div w:id="131562872">
                      <w:marLeft w:val="0"/>
                      <w:marRight w:val="0"/>
                      <w:marTop w:val="0"/>
                      <w:marBottom w:val="0"/>
                      <w:divBdr>
                        <w:top w:val="none" w:sz="0" w:space="0" w:color="auto"/>
                        <w:left w:val="none" w:sz="0" w:space="0" w:color="auto"/>
                        <w:bottom w:val="none" w:sz="0" w:space="0" w:color="auto"/>
                        <w:right w:val="none" w:sz="0" w:space="0" w:color="auto"/>
                      </w:divBdr>
                    </w:div>
                    <w:div w:id="237133574">
                      <w:marLeft w:val="0"/>
                      <w:marRight w:val="0"/>
                      <w:marTop w:val="0"/>
                      <w:marBottom w:val="0"/>
                      <w:divBdr>
                        <w:top w:val="none" w:sz="0" w:space="0" w:color="auto"/>
                        <w:left w:val="none" w:sz="0" w:space="0" w:color="auto"/>
                        <w:bottom w:val="none" w:sz="0" w:space="0" w:color="auto"/>
                        <w:right w:val="none" w:sz="0" w:space="0" w:color="auto"/>
                      </w:divBdr>
                    </w:div>
                    <w:div w:id="1023282284">
                      <w:marLeft w:val="0"/>
                      <w:marRight w:val="0"/>
                      <w:marTop w:val="0"/>
                      <w:marBottom w:val="0"/>
                      <w:divBdr>
                        <w:top w:val="none" w:sz="0" w:space="0" w:color="auto"/>
                        <w:left w:val="none" w:sz="0" w:space="0" w:color="auto"/>
                        <w:bottom w:val="none" w:sz="0" w:space="0" w:color="auto"/>
                        <w:right w:val="none" w:sz="0" w:space="0" w:color="auto"/>
                      </w:divBdr>
                    </w:div>
                  </w:divsChild>
                </w:div>
                <w:div w:id="770055725">
                  <w:marLeft w:val="0"/>
                  <w:marRight w:val="0"/>
                  <w:marTop w:val="0"/>
                  <w:marBottom w:val="0"/>
                  <w:divBdr>
                    <w:top w:val="none" w:sz="0" w:space="0" w:color="auto"/>
                    <w:left w:val="none" w:sz="0" w:space="0" w:color="auto"/>
                    <w:bottom w:val="none" w:sz="0" w:space="0" w:color="auto"/>
                    <w:right w:val="none" w:sz="0" w:space="0" w:color="auto"/>
                  </w:divBdr>
                  <w:divsChild>
                    <w:div w:id="1532718305">
                      <w:marLeft w:val="0"/>
                      <w:marRight w:val="0"/>
                      <w:marTop w:val="0"/>
                      <w:marBottom w:val="0"/>
                      <w:divBdr>
                        <w:top w:val="none" w:sz="0" w:space="0" w:color="auto"/>
                        <w:left w:val="none" w:sz="0" w:space="0" w:color="auto"/>
                        <w:bottom w:val="none" w:sz="0" w:space="0" w:color="auto"/>
                        <w:right w:val="none" w:sz="0" w:space="0" w:color="auto"/>
                      </w:divBdr>
                    </w:div>
                  </w:divsChild>
                </w:div>
                <w:div w:id="1329136208">
                  <w:marLeft w:val="0"/>
                  <w:marRight w:val="0"/>
                  <w:marTop w:val="0"/>
                  <w:marBottom w:val="0"/>
                  <w:divBdr>
                    <w:top w:val="none" w:sz="0" w:space="0" w:color="auto"/>
                    <w:left w:val="none" w:sz="0" w:space="0" w:color="auto"/>
                    <w:bottom w:val="none" w:sz="0" w:space="0" w:color="auto"/>
                    <w:right w:val="none" w:sz="0" w:space="0" w:color="auto"/>
                  </w:divBdr>
                  <w:divsChild>
                    <w:div w:id="91558007">
                      <w:marLeft w:val="0"/>
                      <w:marRight w:val="0"/>
                      <w:marTop w:val="0"/>
                      <w:marBottom w:val="0"/>
                      <w:divBdr>
                        <w:top w:val="none" w:sz="0" w:space="0" w:color="auto"/>
                        <w:left w:val="none" w:sz="0" w:space="0" w:color="auto"/>
                        <w:bottom w:val="none" w:sz="0" w:space="0" w:color="auto"/>
                        <w:right w:val="none" w:sz="0" w:space="0" w:color="auto"/>
                      </w:divBdr>
                    </w:div>
                    <w:div w:id="146558857">
                      <w:marLeft w:val="0"/>
                      <w:marRight w:val="0"/>
                      <w:marTop w:val="0"/>
                      <w:marBottom w:val="0"/>
                      <w:divBdr>
                        <w:top w:val="none" w:sz="0" w:space="0" w:color="auto"/>
                        <w:left w:val="none" w:sz="0" w:space="0" w:color="auto"/>
                        <w:bottom w:val="none" w:sz="0" w:space="0" w:color="auto"/>
                        <w:right w:val="none" w:sz="0" w:space="0" w:color="auto"/>
                      </w:divBdr>
                    </w:div>
                    <w:div w:id="673453331">
                      <w:marLeft w:val="0"/>
                      <w:marRight w:val="0"/>
                      <w:marTop w:val="0"/>
                      <w:marBottom w:val="0"/>
                      <w:divBdr>
                        <w:top w:val="none" w:sz="0" w:space="0" w:color="auto"/>
                        <w:left w:val="none" w:sz="0" w:space="0" w:color="auto"/>
                        <w:bottom w:val="none" w:sz="0" w:space="0" w:color="auto"/>
                        <w:right w:val="none" w:sz="0" w:space="0" w:color="auto"/>
                      </w:divBdr>
                    </w:div>
                  </w:divsChild>
                </w:div>
                <w:div w:id="1341004782">
                  <w:marLeft w:val="0"/>
                  <w:marRight w:val="0"/>
                  <w:marTop w:val="0"/>
                  <w:marBottom w:val="0"/>
                  <w:divBdr>
                    <w:top w:val="none" w:sz="0" w:space="0" w:color="auto"/>
                    <w:left w:val="none" w:sz="0" w:space="0" w:color="auto"/>
                    <w:bottom w:val="none" w:sz="0" w:space="0" w:color="auto"/>
                    <w:right w:val="none" w:sz="0" w:space="0" w:color="auto"/>
                  </w:divBdr>
                  <w:divsChild>
                    <w:div w:id="588269388">
                      <w:marLeft w:val="0"/>
                      <w:marRight w:val="0"/>
                      <w:marTop w:val="0"/>
                      <w:marBottom w:val="0"/>
                      <w:divBdr>
                        <w:top w:val="none" w:sz="0" w:space="0" w:color="auto"/>
                        <w:left w:val="none" w:sz="0" w:space="0" w:color="auto"/>
                        <w:bottom w:val="none" w:sz="0" w:space="0" w:color="auto"/>
                        <w:right w:val="none" w:sz="0" w:space="0" w:color="auto"/>
                      </w:divBdr>
                    </w:div>
                  </w:divsChild>
                </w:div>
                <w:div w:id="1560357961">
                  <w:marLeft w:val="0"/>
                  <w:marRight w:val="0"/>
                  <w:marTop w:val="0"/>
                  <w:marBottom w:val="0"/>
                  <w:divBdr>
                    <w:top w:val="none" w:sz="0" w:space="0" w:color="auto"/>
                    <w:left w:val="none" w:sz="0" w:space="0" w:color="auto"/>
                    <w:bottom w:val="none" w:sz="0" w:space="0" w:color="auto"/>
                    <w:right w:val="none" w:sz="0" w:space="0" w:color="auto"/>
                  </w:divBdr>
                  <w:divsChild>
                    <w:div w:id="119300095">
                      <w:marLeft w:val="0"/>
                      <w:marRight w:val="0"/>
                      <w:marTop w:val="0"/>
                      <w:marBottom w:val="0"/>
                      <w:divBdr>
                        <w:top w:val="none" w:sz="0" w:space="0" w:color="auto"/>
                        <w:left w:val="none" w:sz="0" w:space="0" w:color="auto"/>
                        <w:bottom w:val="none" w:sz="0" w:space="0" w:color="auto"/>
                        <w:right w:val="none" w:sz="0" w:space="0" w:color="auto"/>
                      </w:divBdr>
                    </w:div>
                    <w:div w:id="852377531">
                      <w:marLeft w:val="0"/>
                      <w:marRight w:val="0"/>
                      <w:marTop w:val="0"/>
                      <w:marBottom w:val="0"/>
                      <w:divBdr>
                        <w:top w:val="none" w:sz="0" w:space="0" w:color="auto"/>
                        <w:left w:val="none" w:sz="0" w:space="0" w:color="auto"/>
                        <w:bottom w:val="none" w:sz="0" w:space="0" w:color="auto"/>
                        <w:right w:val="none" w:sz="0" w:space="0" w:color="auto"/>
                      </w:divBdr>
                    </w:div>
                    <w:div w:id="1999263621">
                      <w:marLeft w:val="0"/>
                      <w:marRight w:val="0"/>
                      <w:marTop w:val="0"/>
                      <w:marBottom w:val="0"/>
                      <w:divBdr>
                        <w:top w:val="none" w:sz="0" w:space="0" w:color="auto"/>
                        <w:left w:val="none" w:sz="0" w:space="0" w:color="auto"/>
                        <w:bottom w:val="none" w:sz="0" w:space="0" w:color="auto"/>
                        <w:right w:val="none" w:sz="0" w:space="0" w:color="auto"/>
                      </w:divBdr>
                    </w:div>
                  </w:divsChild>
                </w:div>
                <w:div w:id="1926765756">
                  <w:marLeft w:val="0"/>
                  <w:marRight w:val="0"/>
                  <w:marTop w:val="0"/>
                  <w:marBottom w:val="0"/>
                  <w:divBdr>
                    <w:top w:val="none" w:sz="0" w:space="0" w:color="auto"/>
                    <w:left w:val="none" w:sz="0" w:space="0" w:color="auto"/>
                    <w:bottom w:val="none" w:sz="0" w:space="0" w:color="auto"/>
                    <w:right w:val="none" w:sz="0" w:space="0" w:color="auto"/>
                  </w:divBdr>
                  <w:divsChild>
                    <w:div w:id="2119524732">
                      <w:marLeft w:val="0"/>
                      <w:marRight w:val="0"/>
                      <w:marTop w:val="0"/>
                      <w:marBottom w:val="0"/>
                      <w:divBdr>
                        <w:top w:val="none" w:sz="0" w:space="0" w:color="auto"/>
                        <w:left w:val="none" w:sz="0" w:space="0" w:color="auto"/>
                        <w:bottom w:val="none" w:sz="0" w:space="0" w:color="auto"/>
                        <w:right w:val="none" w:sz="0" w:space="0" w:color="auto"/>
                      </w:divBdr>
                    </w:div>
                  </w:divsChild>
                </w:div>
                <w:div w:id="2076581152">
                  <w:marLeft w:val="0"/>
                  <w:marRight w:val="0"/>
                  <w:marTop w:val="0"/>
                  <w:marBottom w:val="0"/>
                  <w:divBdr>
                    <w:top w:val="none" w:sz="0" w:space="0" w:color="auto"/>
                    <w:left w:val="none" w:sz="0" w:space="0" w:color="auto"/>
                    <w:bottom w:val="none" w:sz="0" w:space="0" w:color="auto"/>
                    <w:right w:val="none" w:sz="0" w:space="0" w:color="auto"/>
                  </w:divBdr>
                  <w:divsChild>
                    <w:div w:id="7606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92466">
          <w:marLeft w:val="0"/>
          <w:marRight w:val="0"/>
          <w:marTop w:val="0"/>
          <w:marBottom w:val="0"/>
          <w:divBdr>
            <w:top w:val="none" w:sz="0" w:space="0" w:color="auto"/>
            <w:left w:val="none" w:sz="0" w:space="0" w:color="auto"/>
            <w:bottom w:val="none" w:sz="0" w:space="0" w:color="auto"/>
            <w:right w:val="none" w:sz="0" w:space="0" w:color="auto"/>
          </w:divBdr>
          <w:divsChild>
            <w:div w:id="325671737">
              <w:marLeft w:val="0"/>
              <w:marRight w:val="0"/>
              <w:marTop w:val="0"/>
              <w:marBottom w:val="0"/>
              <w:divBdr>
                <w:top w:val="none" w:sz="0" w:space="0" w:color="auto"/>
                <w:left w:val="none" w:sz="0" w:space="0" w:color="auto"/>
                <w:bottom w:val="none" w:sz="0" w:space="0" w:color="auto"/>
                <w:right w:val="none" w:sz="0" w:space="0" w:color="auto"/>
              </w:divBdr>
            </w:div>
            <w:div w:id="365716147">
              <w:marLeft w:val="0"/>
              <w:marRight w:val="0"/>
              <w:marTop w:val="0"/>
              <w:marBottom w:val="0"/>
              <w:divBdr>
                <w:top w:val="none" w:sz="0" w:space="0" w:color="auto"/>
                <w:left w:val="none" w:sz="0" w:space="0" w:color="auto"/>
                <w:bottom w:val="none" w:sz="0" w:space="0" w:color="auto"/>
                <w:right w:val="none" w:sz="0" w:space="0" w:color="auto"/>
              </w:divBdr>
            </w:div>
            <w:div w:id="623275438">
              <w:marLeft w:val="0"/>
              <w:marRight w:val="0"/>
              <w:marTop w:val="0"/>
              <w:marBottom w:val="0"/>
              <w:divBdr>
                <w:top w:val="none" w:sz="0" w:space="0" w:color="auto"/>
                <w:left w:val="none" w:sz="0" w:space="0" w:color="auto"/>
                <w:bottom w:val="none" w:sz="0" w:space="0" w:color="auto"/>
                <w:right w:val="none" w:sz="0" w:space="0" w:color="auto"/>
              </w:divBdr>
            </w:div>
            <w:div w:id="627591271">
              <w:marLeft w:val="0"/>
              <w:marRight w:val="0"/>
              <w:marTop w:val="0"/>
              <w:marBottom w:val="0"/>
              <w:divBdr>
                <w:top w:val="none" w:sz="0" w:space="0" w:color="auto"/>
                <w:left w:val="none" w:sz="0" w:space="0" w:color="auto"/>
                <w:bottom w:val="none" w:sz="0" w:space="0" w:color="auto"/>
                <w:right w:val="none" w:sz="0" w:space="0" w:color="auto"/>
              </w:divBdr>
            </w:div>
            <w:div w:id="630212591">
              <w:marLeft w:val="0"/>
              <w:marRight w:val="0"/>
              <w:marTop w:val="0"/>
              <w:marBottom w:val="0"/>
              <w:divBdr>
                <w:top w:val="none" w:sz="0" w:space="0" w:color="auto"/>
                <w:left w:val="none" w:sz="0" w:space="0" w:color="auto"/>
                <w:bottom w:val="none" w:sz="0" w:space="0" w:color="auto"/>
                <w:right w:val="none" w:sz="0" w:space="0" w:color="auto"/>
              </w:divBdr>
            </w:div>
            <w:div w:id="823664717">
              <w:marLeft w:val="0"/>
              <w:marRight w:val="0"/>
              <w:marTop w:val="0"/>
              <w:marBottom w:val="0"/>
              <w:divBdr>
                <w:top w:val="none" w:sz="0" w:space="0" w:color="auto"/>
                <w:left w:val="none" w:sz="0" w:space="0" w:color="auto"/>
                <w:bottom w:val="none" w:sz="0" w:space="0" w:color="auto"/>
                <w:right w:val="none" w:sz="0" w:space="0" w:color="auto"/>
              </w:divBdr>
            </w:div>
            <w:div w:id="832793926">
              <w:marLeft w:val="0"/>
              <w:marRight w:val="0"/>
              <w:marTop w:val="0"/>
              <w:marBottom w:val="0"/>
              <w:divBdr>
                <w:top w:val="none" w:sz="0" w:space="0" w:color="auto"/>
                <w:left w:val="none" w:sz="0" w:space="0" w:color="auto"/>
                <w:bottom w:val="none" w:sz="0" w:space="0" w:color="auto"/>
                <w:right w:val="none" w:sz="0" w:space="0" w:color="auto"/>
              </w:divBdr>
            </w:div>
            <w:div w:id="907961659">
              <w:marLeft w:val="0"/>
              <w:marRight w:val="0"/>
              <w:marTop w:val="0"/>
              <w:marBottom w:val="0"/>
              <w:divBdr>
                <w:top w:val="none" w:sz="0" w:space="0" w:color="auto"/>
                <w:left w:val="none" w:sz="0" w:space="0" w:color="auto"/>
                <w:bottom w:val="none" w:sz="0" w:space="0" w:color="auto"/>
                <w:right w:val="none" w:sz="0" w:space="0" w:color="auto"/>
              </w:divBdr>
            </w:div>
            <w:div w:id="925067408">
              <w:marLeft w:val="0"/>
              <w:marRight w:val="0"/>
              <w:marTop w:val="0"/>
              <w:marBottom w:val="0"/>
              <w:divBdr>
                <w:top w:val="none" w:sz="0" w:space="0" w:color="auto"/>
                <w:left w:val="none" w:sz="0" w:space="0" w:color="auto"/>
                <w:bottom w:val="none" w:sz="0" w:space="0" w:color="auto"/>
                <w:right w:val="none" w:sz="0" w:space="0" w:color="auto"/>
              </w:divBdr>
            </w:div>
            <w:div w:id="1228228899">
              <w:marLeft w:val="0"/>
              <w:marRight w:val="0"/>
              <w:marTop w:val="0"/>
              <w:marBottom w:val="0"/>
              <w:divBdr>
                <w:top w:val="none" w:sz="0" w:space="0" w:color="auto"/>
                <w:left w:val="none" w:sz="0" w:space="0" w:color="auto"/>
                <w:bottom w:val="none" w:sz="0" w:space="0" w:color="auto"/>
                <w:right w:val="none" w:sz="0" w:space="0" w:color="auto"/>
              </w:divBdr>
            </w:div>
            <w:div w:id="1243759416">
              <w:marLeft w:val="0"/>
              <w:marRight w:val="0"/>
              <w:marTop w:val="0"/>
              <w:marBottom w:val="0"/>
              <w:divBdr>
                <w:top w:val="none" w:sz="0" w:space="0" w:color="auto"/>
                <w:left w:val="none" w:sz="0" w:space="0" w:color="auto"/>
                <w:bottom w:val="none" w:sz="0" w:space="0" w:color="auto"/>
                <w:right w:val="none" w:sz="0" w:space="0" w:color="auto"/>
              </w:divBdr>
            </w:div>
            <w:div w:id="1351686537">
              <w:marLeft w:val="0"/>
              <w:marRight w:val="0"/>
              <w:marTop w:val="0"/>
              <w:marBottom w:val="0"/>
              <w:divBdr>
                <w:top w:val="none" w:sz="0" w:space="0" w:color="auto"/>
                <w:left w:val="none" w:sz="0" w:space="0" w:color="auto"/>
                <w:bottom w:val="none" w:sz="0" w:space="0" w:color="auto"/>
                <w:right w:val="none" w:sz="0" w:space="0" w:color="auto"/>
              </w:divBdr>
            </w:div>
            <w:div w:id="17638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942">
      <w:bodyDiv w:val="1"/>
      <w:marLeft w:val="0"/>
      <w:marRight w:val="0"/>
      <w:marTop w:val="0"/>
      <w:marBottom w:val="0"/>
      <w:divBdr>
        <w:top w:val="none" w:sz="0" w:space="0" w:color="auto"/>
        <w:left w:val="none" w:sz="0" w:space="0" w:color="auto"/>
        <w:bottom w:val="none" w:sz="0" w:space="0" w:color="auto"/>
        <w:right w:val="none" w:sz="0" w:space="0" w:color="auto"/>
      </w:divBdr>
      <w:divsChild>
        <w:div w:id="1375274963">
          <w:marLeft w:val="0"/>
          <w:marRight w:val="0"/>
          <w:marTop w:val="0"/>
          <w:marBottom w:val="0"/>
          <w:divBdr>
            <w:top w:val="none" w:sz="0" w:space="0" w:color="auto"/>
            <w:left w:val="none" w:sz="0" w:space="0" w:color="auto"/>
            <w:bottom w:val="none" w:sz="0" w:space="0" w:color="auto"/>
            <w:right w:val="none" w:sz="0" w:space="0" w:color="auto"/>
          </w:divBdr>
          <w:divsChild>
            <w:div w:id="9847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5644">
      <w:bodyDiv w:val="1"/>
      <w:marLeft w:val="0"/>
      <w:marRight w:val="0"/>
      <w:marTop w:val="0"/>
      <w:marBottom w:val="0"/>
      <w:divBdr>
        <w:top w:val="none" w:sz="0" w:space="0" w:color="auto"/>
        <w:left w:val="none" w:sz="0" w:space="0" w:color="auto"/>
        <w:bottom w:val="none" w:sz="0" w:space="0" w:color="auto"/>
        <w:right w:val="none" w:sz="0" w:space="0" w:color="auto"/>
      </w:divBdr>
      <w:divsChild>
        <w:div w:id="2048334884">
          <w:marLeft w:val="0"/>
          <w:marRight w:val="0"/>
          <w:marTop w:val="0"/>
          <w:marBottom w:val="0"/>
          <w:divBdr>
            <w:top w:val="none" w:sz="0" w:space="0" w:color="auto"/>
            <w:left w:val="none" w:sz="0" w:space="0" w:color="auto"/>
            <w:bottom w:val="none" w:sz="0" w:space="0" w:color="auto"/>
            <w:right w:val="none" w:sz="0" w:space="0" w:color="auto"/>
          </w:divBdr>
          <w:divsChild>
            <w:div w:id="16974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079">
      <w:bodyDiv w:val="1"/>
      <w:marLeft w:val="0"/>
      <w:marRight w:val="0"/>
      <w:marTop w:val="0"/>
      <w:marBottom w:val="0"/>
      <w:divBdr>
        <w:top w:val="none" w:sz="0" w:space="0" w:color="auto"/>
        <w:left w:val="none" w:sz="0" w:space="0" w:color="auto"/>
        <w:bottom w:val="none" w:sz="0" w:space="0" w:color="auto"/>
        <w:right w:val="none" w:sz="0" w:space="0" w:color="auto"/>
      </w:divBdr>
      <w:divsChild>
        <w:div w:id="1615164576">
          <w:marLeft w:val="0"/>
          <w:marRight w:val="0"/>
          <w:marTop w:val="0"/>
          <w:marBottom w:val="0"/>
          <w:divBdr>
            <w:top w:val="none" w:sz="0" w:space="0" w:color="auto"/>
            <w:left w:val="none" w:sz="0" w:space="0" w:color="auto"/>
            <w:bottom w:val="none" w:sz="0" w:space="0" w:color="auto"/>
            <w:right w:val="none" w:sz="0" w:space="0" w:color="auto"/>
          </w:divBdr>
          <w:divsChild>
            <w:div w:id="9722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2142">
      <w:bodyDiv w:val="1"/>
      <w:marLeft w:val="0"/>
      <w:marRight w:val="0"/>
      <w:marTop w:val="0"/>
      <w:marBottom w:val="0"/>
      <w:divBdr>
        <w:top w:val="none" w:sz="0" w:space="0" w:color="auto"/>
        <w:left w:val="none" w:sz="0" w:space="0" w:color="auto"/>
        <w:bottom w:val="none" w:sz="0" w:space="0" w:color="auto"/>
        <w:right w:val="none" w:sz="0" w:space="0" w:color="auto"/>
      </w:divBdr>
      <w:divsChild>
        <w:div w:id="179204179">
          <w:marLeft w:val="0"/>
          <w:marRight w:val="0"/>
          <w:marTop w:val="0"/>
          <w:marBottom w:val="0"/>
          <w:divBdr>
            <w:top w:val="none" w:sz="0" w:space="0" w:color="auto"/>
            <w:left w:val="none" w:sz="0" w:space="0" w:color="auto"/>
            <w:bottom w:val="none" w:sz="0" w:space="0" w:color="auto"/>
            <w:right w:val="none" w:sz="0" w:space="0" w:color="auto"/>
          </w:divBdr>
          <w:divsChild>
            <w:div w:id="17392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154">
      <w:bodyDiv w:val="1"/>
      <w:marLeft w:val="0"/>
      <w:marRight w:val="0"/>
      <w:marTop w:val="0"/>
      <w:marBottom w:val="0"/>
      <w:divBdr>
        <w:top w:val="none" w:sz="0" w:space="0" w:color="auto"/>
        <w:left w:val="none" w:sz="0" w:space="0" w:color="auto"/>
        <w:bottom w:val="none" w:sz="0" w:space="0" w:color="auto"/>
        <w:right w:val="none" w:sz="0" w:space="0" w:color="auto"/>
      </w:divBdr>
      <w:divsChild>
        <w:div w:id="955402904">
          <w:marLeft w:val="0"/>
          <w:marRight w:val="0"/>
          <w:marTop w:val="0"/>
          <w:marBottom w:val="0"/>
          <w:divBdr>
            <w:top w:val="none" w:sz="0" w:space="0" w:color="auto"/>
            <w:left w:val="none" w:sz="0" w:space="0" w:color="auto"/>
            <w:bottom w:val="none" w:sz="0" w:space="0" w:color="auto"/>
            <w:right w:val="none" w:sz="0" w:space="0" w:color="auto"/>
          </w:divBdr>
          <w:divsChild>
            <w:div w:id="16170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3475">
      <w:bodyDiv w:val="1"/>
      <w:marLeft w:val="0"/>
      <w:marRight w:val="0"/>
      <w:marTop w:val="0"/>
      <w:marBottom w:val="0"/>
      <w:divBdr>
        <w:top w:val="none" w:sz="0" w:space="0" w:color="auto"/>
        <w:left w:val="none" w:sz="0" w:space="0" w:color="auto"/>
        <w:bottom w:val="none" w:sz="0" w:space="0" w:color="auto"/>
        <w:right w:val="none" w:sz="0" w:space="0" w:color="auto"/>
      </w:divBdr>
      <w:divsChild>
        <w:div w:id="697194014">
          <w:marLeft w:val="0"/>
          <w:marRight w:val="0"/>
          <w:marTop w:val="0"/>
          <w:marBottom w:val="0"/>
          <w:divBdr>
            <w:top w:val="none" w:sz="0" w:space="0" w:color="auto"/>
            <w:left w:val="none" w:sz="0" w:space="0" w:color="auto"/>
            <w:bottom w:val="none" w:sz="0" w:space="0" w:color="auto"/>
            <w:right w:val="none" w:sz="0" w:space="0" w:color="auto"/>
          </w:divBdr>
          <w:divsChild>
            <w:div w:id="19672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2422">
      <w:bodyDiv w:val="1"/>
      <w:marLeft w:val="0"/>
      <w:marRight w:val="0"/>
      <w:marTop w:val="0"/>
      <w:marBottom w:val="0"/>
      <w:divBdr>
        <w:top w:val="none" w:sz="0" w:space="0" w:color="auto"/>
        <w:left w:val="none" w:sz="0" w:space="0" w:color="auto"/>
        <w:bottom w:val="none" w:sz="0" w:space="0" w:color="auto"/>
        <w:right w:val="none" w:sz="0" w:space="0" w:color="auto"/>
      </w:divBdr>
      <w:divsChild>
        <w:div w:id="711265910">
          <w:marLeft w:val="0"/>
          <w:marRight w:val="0"/>
          <w:marTop w:val="0"/>
          <w:marBottom w:val="0"/>
          <w:divBdr>
            <w:top w:val="none" w:sz="0" w:space="0" w:color="auto"/>
            <w:left w:val="none" w:sz="0" w:space="0" w:color="auto"/>
            <w:bottom w:val="none" w:sz="0" w:space="0" w:color="auto"/>
            <w:right w:val="none" w:sz="0" w:space="0" w:color="auto"/>
          </w:divBdr>
          <w:divsChild>
            <w:div w:id="205989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8052">
      <w:bodyDiv w:val="1"/>
      <w:marLeft w:val="0"/>
      <w:marRight w:val="0"/>
      <w:marTop w:val="0"/>
      <w:marBottom w:val="0"/>
      <w:divBdr>
        <w:top w:val="none" w:sz="0" w:space="0" w:color="auto"/>
        <w:left w:val="none" w:sz="0" w:space="0" w:color="auto"/>
        <w:bottom w:val="none" w:sz="0" w:space="0" w:color="auto"/>
        <w:right w:val="none" w:sz="0" w:space="0" w:color="auto"/>
      </w:divBdr>
      <w:divsChild>
        <w:div w:id="403186400">
          <w:marLeft w:val="0"/>
          <w:marRight w:val="0"/>
          <w:marTop w:val="0"/>
          <w:marBottom w:val="0"/>
          <w:divBdr>
            <w:top w:val="none" w:sz="0" w:space="0" w:color="auto"/>
            <w:left w:val="none" w:sz="0" w:space="0" w:color="auto"/>
            <w:bottom w:val="none" w:sz="0" w:space="0" w:color="auto"/>
            <w:right w:val="none" w:sz="0" w:space="0" w:color="auto"/>
          </w:divBdr>
          <w:divsChild>
            <w:div w:id="146869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8982">
      <w:bodyDiv w:val="1"/>
      <w:marLeft w:val="0"/>
      <w:marRight w:val="0"/>
      <w:marTop w:val="0"/>
      <w:marBottom w:val="0"/>
      <w:divBdr>
        <w:top w:val="none" w:sz="0" w:space="0" w:color="auto"/>
        <w:left w:val="none" w:sz="0" w:space="0" w:color="auto"/>
        <w:bottom w:val="none" w:sz="0" w:space="0" w:color="auto"/>
        <w:right w:val="none" w:sz="0" w:space="0" w:color="auto"/>
      </w:divBdr>
      <w:divsChild>
        <w:div w:id="733356180">
          <w:marLeft w:val="0"/>
          <w:marRight w:val="0"/>
          <w:marTop w:val="0"/>
          <w:marBottom w:val="0"/>
          <w:divBdr>
            <w:top w:val="none" w:sz="0" w:space="0" w:color="auto"/>
            <w:left w:val="none" w:sz="0" w:space="0" w:color="auto"/>
            <w:bottom w:val="none" w:sz="0" w:space="0" w:color="auto"/>
            <w:right w:val="none" w:sz="0" w:space="0" w:color="auto"/>
          </w:divBdr>
          <w:divsChild>
            <w:div w:id="7759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8723">
      <w:bodyDiv w:val="1"/>
      <w:marLeft w:val="0"/>
      <w:marRight w:val="0"/>
      <w:marTop w:val="0"/>
      <w:marBottom w:val="0"/>
      <w:divBdr>
        <w:top w:val="none" w:sz="0" w:space="0" w:color="auto"/>
        <w:left w:val="none" w:sz="0" w:space="0" w:color="auto"/>
        <w:bottom w:val="none" w:sz="0" w:space="0" w:color="auto"/>
        <w:right w:val="none" w:sz="0" w:space="0" w:color="auto"/>
      </w:divBdr>
      <w:divsChild>
        <w:div w:id="516039295">
          <w:marLeft w:val="0"/>
          <w:marRight w:val="0"/>
          <w:marTop w:val="0"/>
          <w:marBottom w:val="0"/>
          <w:divBdr>
            <w:top w:val="none" w:sz="0" w:space="0" w:color="auto"/>
            <w:left w:val="none" w:sz="0" w:space="0" w:color="auto"/>
            <w:bottom w:val="none" w:sz="0" w:space="0" w:color="auto"/>
            <w:right w:val="none" w:sz="0" w:space="0" w:color="auto"/>
          </w:divBdr>
          <w:divsChild>
            <w:div w:id="19177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5982">
      <w:bodyDiv w:val="1"/>
      <w:marLeft w:val="0"/>
      <w:marRight w:val="0"/>
      <w:marTop w:val="0"/>
      <w:marBottom w:val="0"/>
      <w:divBdr>
        <w:top w:val="none" w:sz="0" w:space="0" w:color="auto"/>
        <w:left w:val="none" w:sz="0" w:space="0" w:color="auto"/>
        <w:bottom w:val="none" w:sz="0" w:space="0" w:color="auto"/>
        <w:right w:val="none" w:sz="0" w:space="0" w:color="auto"/>
      </w:divBdr>
      <w:divsChild>
        <w:div w:id="1242790133">
          <w:marLeft w:val="0"/>
          <w:marRight w:val="0"/>
          <w:marTop w:val="0"/>
          <w:marBottom w:val="0"/>
          <w:divBdr>
            <w:top w:val="none" w:sz="0" w:space="0" w:color="auto"/>
            <w:left w:val="none" w:sz="0" w:space="0" w:color="auto"/>
            <w:bottom w:val="none" w:sz="0" w:space="0" w:color="auto"/>
            <w:right w:val="none" w:sz="0" w:space="0" w:color="auto"/>
          </w:divBdr>
          <w:divsChild>
            <w:div w:id="4882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eader" Target="header2.xml"/><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c7a89a1-87a2-4bce-8c58-908e865375e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F9DC9D194BD2704E9DB6DFB6C227A94C" ma:contentTypeVersion="8" ma:contentTypeDescription="Crear nuevo documento." ma:contentTypeScope="" ma:versionID="bb8bdb9098e3db412c8417218b635ff9">
  <xsd:schema xmlns:xsd="http://www.w3.org/2001/XMLSchema" xmlns:xs="http://www.w3.org/2001/XMLSchema" xmlns:p="http://schemas.microsoft.com/office/2006/metadata/properties" xmlns:ns3="7c7a89a1-87a2-4bce-8c58-908e865375ef" xmlns:ns4="5cb0191a-fea3-49e6-bf23-275e585bb2f9" targetNamespace="http://schemas.microsoft.com/office/2006/metadata/properties" ma:root="true" ma:fieldsID="9e99034c22682e0a90e523ef6803ef5b" ns3:_="" ns4:_="">
    <xsd:import namespace="7c7a89a1-87a2-4bce-8c58-908e865375ef"/>
    <xsd:import namespace="5cb0191a-fea3-49e6-bf23-275e585bb2f9"/>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7a89a1-87a2-4bce-8c58-908e865375e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b0191a-fea3-49e6-bf23-275e585bb2f9" elementFormDefault="qualified">
    <xsd:import namespace="http://schemas.microsoft.com/office/2006/documentManagement/types"/>
    <xsd:import namespace="http://schemas.microsoft.com/office/infopath/2007/PartnerControls"/>
    <xsd:element name="SharedWithUsers" ma:index="9"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Detalles de uso compartido" ma:internalName="SharedWithDetails" ma:readOnly="true">
      <xsd:simpleType>
        <xsd:restriction base="dms:Note">
          <xsd:maxLength value="255"/>
        </xsd:restriction>
      </xsd:simpleType>
    </xsd:element>
    <xsd:element name="SharingHintHash" ma:index="11"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663A688-BFBA-4A91-8F59-25E7B2CC371C}">
  <ds:schemaRefs>
    <ds:schemaRef ds:uri="http://schemas.openxmlformats.org/officeDocument/2006/bibliography"/>
  </ds:schemaRefs>
</ds:datastoreItem>
</file>

<file path=customXml/itemProps2.xml><?xml version="1.0" encoding="utf-8"?>
<ds:datastoreItem xmlns:ds="http://schemas.openxmlformats.org/officeDocument/2006/customXml" ds:itemID="{24CBBBB5-6433-420A-AEC4-A8404828583C}">
  <ds:schemaRefs>
    <ds:schemaRef ds:uri="http://schemas.microsoft.com/sharepoint/v3/contenttype/forms"/>
  </ds:schemaRefs>
</ds:datastoreItem>
</file>

<file path=customXml/itemProps3.xml><?xml version="1.0" encoding="utf-8"?>
<ds:datastoreItem xmlns:ds="http://schemas.openxmlformats.org/officeDocument/2006/customXml" ds:itemID="{128AD7E4-DE14-4808-8AD5-C19D4B487DDA}">
  <ds:schemaRefs>
    <ds:schemaRef ds:uri="http://schemas.microsoft.com/office/2006/metadata/properties"/>
    <ds:schemaRef ds:uri="http://purl.org/dc/dcmitype/"/>
    <ds:schemaRef ds:uri="http://schemas.openxmlformats.org/package/2006/metadata/core-properties"/>
    <ds:schemaRef ds:uri="5cb0191a-fea3-49e6-bf23-275e585bb2f9"/>
    <ds:schemaRef ds:uri="http://purl.org/dc/elements/1.1/"/>
    <ds:schemaRef ds:uri="http://www.w3.org/XML/1998/namespace"/>
    <ds:schemaRef ds:uri="http://schemas.microsoft.com/office/2006/documentManagement/types"/>
    <ds:schemaRef ds:uri="http://schemas.microsoft.com/office/infopath/2007/PartnerControls"/>
    <ds:schemaRef ds:uri="7c7a89a1-87a2-4bce-8c58-908e865375ef"/>
    <ds:schemaRef ds:uri="http://purl.org/dc/terms/"/>
  </ds:schemaRefs>
</ds:datastoreItem>
</file>

<file path=customXml/itemProps4.xml><?xml version="1.0" encoding="utf-8"?>
<ds:datastoreItem xmlns:ds="http://schemas.openxmlformats.org/officeDocument/2006/customXml" ds:itemID="{2CF8A927-3DBF-481F-9034-D9DC325BAA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7a89a1-87a2-4bce-8c58-908e865375ef"/>
    <ds:schemaRef ds:uri="5cb0191a-fea3-49e6-bf23-275e585bb2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Pages>
  <Words>1044</Words>
  <Characters>5742</Characters>
  <Application>Microsoft Office Word</Application>
  <DocSecurity>0</DocSecurity>
  <Lines>47</Lines>
  <Paragraphs>13</Paragraphs>
  <ScaleCrop>false</ScaleCrop>
  <Company/>
  <LinksUpToDate>false</LinksUpToDate>
  <CharactersWithSpaces>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cp:lastModifiedBy>Yaritza Dorely Quevedo Tovar</cp:lastModifiedBy>
  <cp:revision>2</cp:revision>
  <dcterms:created xsi:type="dcterms:W3CDTF">2024-02-27T20:59:00Z</dcterms:created>
  <dcterms:modified xsi:type="dcterms:W3CDTF">2024-02-27T20:59:00Z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0x010100F9DC9D194BD2704E9DB6DFB6C227A94C</vt:lpwstr>
  </property>
</Properties>
</file>